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2BA47F" w14:textId="1A6C155C" w:rsidR="007123C6" w:rsidRDefault="00F46119">
      <w:pPr>
        <w:pStyle w:val="ISTE-Chapternumber"/>
        <w:rPr>
          <w:rFonts w:cs="Arial"/>
        </w:rPr>
      </w:pPr>
      <w:r>
        <w:rPr>
          <w:rFonts w:cs="Arial"/>
        </w:rPr>
        <w:t>8</w:t>
      </w:r>
    </w:p>
    <w:p w14:paraId="79527B25" w14:textId="77777777" w:rsidR="007123C6" w:rsidRDefault="00AB4B62">
      <w:pPr>
        <w:pStyle w:val="ISTE-Chaptertitle"/>
        <w:rPr>
          <w:rFonts w:cs="Arial"/>
        </w:rPr>
      </w:pPr>
      <w:r>
        <w:rPr>
          <w:rFonts w:cs="Arial"/>
        </w:rPr>
        <w:t xml:space="preserve">Hiérarchies et processus de </w:t>
      </w:r>
      <w:proofErr w:type="spellStart"/>
      <w:r>
        <w:rPr>
          <w:rFonts w:cs="Arial"/>
        </w:rPr>
        <w:t>co-évolution</w:t>
      </w:r>
      <w:proofErr w:type="spellEnd"/>
      <w:r>
        <w:rPr>
          <w:rFonts w:cs="Arial"/>
        </w:rPr>
        <w:t xml:space="preserve"> dans les systèmes urbains</w:t>
      </w:r>
    </w:p>
    <w:p w14:paraId="6C4B2091" w14:textId="77777777" w:rsidR="007123C6" w:rsidRPr="00F46119" w:rsidRDefault="00AB4B62">
      <w:pPr>
        <w:pStyle w:val="ISTE-Authorname"/>
        <w:rPr>
          <w:lang w:val="en-US"/>
        </w:rPr>
      </w:pPr>
      <w:proofErr w:type="spellStart"/>
      <w:r w:rsidRPr="00F46119">
        <w:rPr>
          <w:lang w:val="en-US"/>
        </w:rPr>
        <w:t>Juste</w:t>
      </w:r>
      <w:proofErr w:type="spellEnd"/>
      <w:r w:rsidRPr="00F46119">
        <w:rPr>
          <w:lang w:val="en-US"/>
        </w:rPr>
        <w:t xml:space="preserve"> Raimbault</w:t>
      </w:r>
      <w:r w:rsidRPr="00F46119">
        <w:rPr>
          <w:vertAlign w:val="superscript"/>
          <w:lang w:val="en-US"/>
        </w:rPr>
        <w:t>1</w:t>
      </w:r>
      <w:proofErr w:type="gramStart"/>
      <w:r w:rsidRPr="00F46119">
        <w:rPr>
          <w:vertAlign w:val="superscript"/>
          <w:lang w:val="en-US"/>
        </w:rPr>
        <w:t>,2,3,4</w:t>
      </w:r>
      <w:proofErr w:type="gramEnd"/>
      <w:r w:rsidRPr="00F46119">
        <w:rPr>
          <w:vertAlign w:val="superscript"/>
          <w:lang w:val="en-US"/>
        </w:rPr>
        <w:t>, *</w:t>
      </w:r>
    </w:p>
    <w:p w14:paraId="192D4AB2" w14:textId="77777777" w:rsidR="007123C6" w:rsidRPr="00F46119" w:rsidRDefault="00AB4B62">
      <w:pPr>
        <w:pStyle w:val="ISTE-authoraffiliation"/>
        <w:rPr>
          <w:lang w:val="en-US"/>
        </w:rPr>
      </w:pPr>
      <w:r w:rsidRPr="00F46119">
        <w:rPr>
          <w:vertAlign w:val="superscript"/>
          <w:lang w:val="en-US"/>
        </w:rPr>
        <w:t xml:space="preserve">1 </w:t>
      </w:r>
      <w:r w:rsidRPr="00F46119">
        <w:rPr>
          <w:lang w:val="en-US"/>
        </w:rPr>
        <w:t>LASTIG, Univ Gustave Eiffel, IGN-ENSG</w:t>
      </w:r>
    </w:p>
    <w:p w14:paraId="7997576B" w14:textId="77777777" w:rsidR="007123C6" w:rsidRPr="00F46119" w:rsidRDefault="00AB4B62">
      <w:pPr>
        <w:pStyle w:val="ISTE-authoraffiliation"/>
        <w:rPr>
          <w:lang w:val="en-US"/>
        </w:rPr>
      </w:pPr>
      <w:r w:rsidRPr="00F46119">
        <w:rPr>
          <w:vertAlign w:val="superscript"/>
          <w:lang w:val="en-US"/>
        </w:rPr>
        <w:t xml:space="preserve">2 </w:t>
      </w:r>
      <w:r w:rsidRPr="00F46119">
        <w:rPr>
          <w:lang w:val="en-US"/>
        </w:rPr>
        <w:t>CASA, University College London</w:t>
      </w:r>
    </w:p>
    <w:p w14:paraId="3E018C06" w14:textId="77777777" w:rsidR="007123C6" w:rsidRPr="00F46119" w:rsidRDefault="00AB4B62">
      <w:pPr>
        <w:pStyle w:val="ISTE-authoraffiliation"/>
        <w:rPr>
          <w:lang w:val="en-US"/>
        </w:rPr>
      </w:pPr>
      <w:r w:rsidRPr="00F46119">
        <w:rPr>
          <w:vertAlign w:val="superscript"/>
          <w:lang w:val="en-US"/>
        </w:rPr>
        <w:t xml:space="preserve">3 </w:t>
      </w:r>
      <w:r w:rsidRPr="00F46119">
        <w:rPr>
          <w:lang w:val="en-US"/>
        </w:rPr>
        <w:t>UPS CNRS 3611 ISC-PIF</w:t>
      </w:r>
    </w:p>
    <w:p w14:paraId="5C65883C" w14:textId="77777777" w:rsidR="007123C6" w:rsidRDefault="00AB4B62">
      <w:pPr>
        <w:pStyle w:val="ISTE-authoraffiliation"/>
      </w:pPr>
      <w:r>
        <w:rPr>
          <w:vertAlign w:val="superscript"/>
        </w:rPr>
        <w:t xml:space="preserve">4 </w:t>
      </w:r>
      <w:r>
        <w:t>UMR CNRS 8504 Géographie-cités</w:t>
      </w:r>
    </w:p>
    <w:p w14:paraId="3E285FA1" w14:textId="77777777" w:rsidR="007123C6" w:rsidRDefault="00AB4B62">
      <w:pPr>
        <w:pStyle w:val="ISTE-authoraffiliation"/>
      </w:pPr>
      <w:r>
        <w:rPr>
          <w:vertAlign w:val="superscript"/>
        </w:rPr>
        <w:t xml:space="preserve">* </w:t>
      </w:r>
      <w:hyperlink r:id="rId7" w:history="1">
        <w:r>
          <w:t>juste.raimbault@ign.fr</w:t>
        </w:r>
      </w:hyperlink>
    </w:p>
    <w:p w14:paraId="2DE98AAA" w14:textId="77777777" w:rsidR="007123C6" w:rsidRDefault="007123C6">
      <w:pPr>
        <w:pStyle w:val="ISTE-authoraffiliation"/>
      </w:pPr>
    </w:p>
    <w:p w14:paraId="73797A2A" w14:textId="77777777" w:rsidR="007123C6" w:rsidRDefault="00AB4B62">
      <w:pPr>
        <w:pStyle w:val="ISTE-11levelhead"/>
        <w:jc w:val="center"/>
      </w:pPr>
      <w:r>
        <w:t>Résumé</w:t>
      </w:r>
    </w:p>
    <w:p w14:paraId="1650985E" w14:textId="617967D6" w:rsidR="007123C6" w:rsidRDefault="00AB4B62">
      <w:pPr>
        <w:pStyle w:val="ISTE-paragraph"/>
      </w:pPr>
      <w:r>
        <w:t>L'émergence de hiérarchies dans les systèmes complexes est étroitement lié</w:t>
      </w:r>
      <w:ins w:id="0" w:author="Denise" w:date="2023-07-12T11:04:00Z">
        <w:r w:rsidR="00526F43">
          <w:t>e</w:t>
        </w:r>
      </w:ins>
      <w:r>
        <w:t xml:space="preserve"> aux processus de </w:t>
      </w:r>
      <w:proofErr w:type="spellStart"/>
      <w:r>
        <w:t>co-évolution</w:t>
      </w:r>
      <w:proofErr w:type="spellEnd"/>
      <w:r>
        <w:t xml:space="preserve">. Nous proposons ici d'explorer ceci dans le cas de la </w:t>
      </w:r>
      <w:proofErr w:type="spellStart"/>
      <w:r>
        <w:t>co-évolution</w:t>
      </w:r>
      <w:proofErr w:type="spellEnd"/>
      <w:r>
        <w:t xml:space="preserve"> entre rés</w:t>
      </w:r>
      <w:r>
        <w:t xml:space="preserve">eaux de transport et territoires. Plus précisément, nous étendons un modèle de </w:t>
      </w:r>
      <w:proofErr w:type="spellStart"/>
      <w:r>
        <w:t>co-évolution</w:t>
      </w:r>
      <w:proofErr w:type="spellEnd"/>
      <w:r>
        <w:t xml:space="preserve"> des systèmes de villes et des réseaux d'infrastructures, et étudions systématiquement son comportement en appliquant des indicateurs de hiérarchies spécifiques que </w:t>
      </w:r>
      <w:r>
        <w:t>nous avons conçu à cet effet. Nous montrons que la hiérarchie des populations et celle du réseau</w:t>
      </w:r>
      <w:del w:id="1" w:author="Denise" w:date="2023-07-12T11:04:00Z">
        <w:r w:rsidDel="00526F43">
          <w:delText>x</w:delText>
        </w:r>
      </w:del>
      <w:r>
        <w:t xml:space="preserve"> sont fortement liées mais qu'une large gamme de régimes différents </w:t>
      </w:r>
      <w:proofErr w:type="gramStart"/>
      <w:r>
        <w:t>peuvent</w:t>
      </w:r>
      <w:proofErr w:type="gramEnd"/>
      <w:r>
        <w:t xml:space="preserve"> exister. L'exploration du modèle produit de plus des faits stylisés non triviaux qu</w:t>
      </w:r>
      <w:r>
        <w:t>i peuvent être pris en compte pour la planification territoriale sur des échelles de temps long.</w:t>
      </w:r>
    </w:p>
    <w:p w14:paraId="5DB90BD4" w14:textId="17CB7C21" w:rsidR="007123C6" w:rsidRDefault="00F46119">
      <w:pPr>
        <w:pStyle w:val="ISTE-11levelhead"/>
      </w:pPr>
      <w:r>
        <w:lastRenderedPageBreak/>
        <w:t>8.1. Introduction</w:t>
      </w:r>
    </w:p>
    <w:p w14:paraId="1F079B02" w14:textId="7BC07AA0" w:rsidR="007123C6" w:rsidRPr="00526F43" w:rsidRDefault="00F46119">
      <w:pPr>
        <w:pStyle w:val="ISTE-111levelheadaftera11headingorcaption"/>
        <w:rPr>
          <w:lang w:val="fr-FR"/>
        </w:rPr>
      </w:pPr>
      <w:r w:rsidRPr="00526F43">
        <w:rPr>
          <w:lang w:val="fr-FR"/>
        </w:rPr>
        <w:t>8.1.1 Complexité et hiérarchie</w:t>
      </w:r>
    </w:p>
    <w:p w14:paraId="01D27126" w14:textId="77777777" w:rsidR="007123C6" w:rsidRDefault="00AB4B62">
      <w:pPr>
        <w:pStyle w:val="ISTE-paragraph"/>
      </w:pPr>
      <w:r>
        <w:t>Les systèmes complexes avec propriétés émergentes produites par des processus d'auto-organisation présentent d</w:t>
      </w:r>
      <w:r>
        <w:t>ans la plupart des cas une certaine structure hiérarchique. Même si le terme de hiérarchie a différentes définitions et usages dans des disciplines également très différentes, qui s'étendent des sciences politiques (</w:t>
      </w:r>
      <w:proofErr w:type="spellStart"/>
      <w:r>
        <w:t>Crumley</w:t>
      </w:r>
      <w:proofErr w:type="spellEnd"/>
      <w:r>
        <w:t xml:space="preserve">, 1987) à la physique (Mones et </w:t>
      </w:r>
      <w:proofErr w:type="gramStart"/>
      <w:r>
        <w:t>a</w:t>
      </w:r>
      <w:r>
        <w:t>l.,</w:t>
      </w:r>
      <w:proofErr w:type="gramEnd"/>
      <w:r>
        <w:t xml:space="preserve"> 2012), il semble être intrinsèquement lié à la complexité. (Lane, 2006) distingue quatre usages fréquents du terme de hiérarchie, qui sont (i) la hiérarchie d'ordre qui correspond à l'existence d'une relation d'ordre pour un ensemble d'éléments, (ii) l</w:t>
      </w:r>
      <w:r>
        <w:t>a hiérarchie d'inclusion qui est une inclusion récursive d'éléments les uns dans les autres, (iii) la hiérarchie de contrôle qui correspond à l'usage du terme au ``sens commun'', à savoir l'existence d'entités ayant un certain rang et contrôlant les entité</w:t>
      </w:r>
      <w:r>
        <w:t>s de rang inférieur, et (iv) la hiérarchie de niveau qui caractérise la nature multi-scalaire des systèmes complexes comme comprenant des niveaux ontologiquement distincts (ou échelles). Pour l'étude des systèmes sociaux en particulier, Lane (2006) conclut</w:t>
      </w:r>
      <w:r>
        <w:t xml:space="preserve"> que les niveaux hiérarchiques peuvent être intriqués, que les causalités vers le haut et vers le bas sont toutes les deux essentielles, et que au moins trois niveaux (micro, </w:t>
      </w:r>
      <w:proofErr w:type="spellStart"/>
      <w:r>
        <w:t>meso</w:t>
      </w:r>
      <w:proofErr w:type="spellEnd"/>
      <w:r>
        <w:t>, macro) sont généralement nécessaires pour capturer la complexité de tels sy</w:t>
      </w:r>
      <w:r>
        <w:t xml:space="preserve">stèmes. D'un point de vue plus philosophique sur le concept de complexité, Morin (1980) propose dans </w:t>
      </w:r>
      <w:r>
        <w:rPr>
          <w:i/>
          <w:iCs/>
        </w:rPr>
        <w:t>La Méthode</w:t>
      </w:r>
      <w:r>
        <w:t xml:space="preserve"> différents liens implicites ou explicites entre complexité et hiérarchie : (i) sa méthode de connaissance interdisciplinaire repose elle-même su</w:t>
      </w:r>
      <w:r>
        <w:t>r une imbrication hiérarchique des disciplines correspondant à des niveaux d’émergence successifs (du physique au biologique puis au psychologique et social) ; (ii) sa définition de la complexité insiste sur le rôle de la tension entre dépendance et interd</w:t>
      </w:r>
      <w:r>
        <w:t>épendance entre systèmes d’une part, et entre ouverture et fermeture des systèmes d’autre part, rejoignant ainsi le cadre de (Holland, 2012) pour les systèmes complexes adaptatifs qui donne une place centrale à l’imbrication hiérarchique des frontières ; (</w:t>
      </w:r>
      <w:r>
        <w:t>iii) enfin, il développe au sujet de la complexité sociale l’hypothèse d’une hiérarchie implicite des systèmes sociaux, au sein de laquelle l’émergence d’une intelligence collective entre humains correspondrait à une société du troisième type.</w:t>
      </w:r>
    </w:p>
    <w:p w14:paraId="014B74FB" w14:textId="77777777" w:rsidR="007123C6" w:rsidRDefault="00AB4B62">
      <w:pPr>
        <w:pStyle w:val="ISTE-paragraph"/>
      </w:pPr>
      <w:r>
        <w:t>La hiérarchi</w:t>
      </w:r>
      <w:r>
        <w:t xml:space="preserve">e est indissociable des théories de la complexité et différents types de complexités peuvent être mis en relation avec différents types de hiérarchies (Raimbault, 2019a). Ainsi, (Allen et </w:t>
      </w:r>
      <w:proofErr w:type="gramStart"/>
      <w:r>
        <w:t>al.,</w:t>
      </w:r>
      <w:proofErr w:type="gramEnd"/>
      <w:r>
        <w:t xml:space="preserve"> 2017) développent une théorie multiscalaire de l'information da</w:t>
      </w:r>
      <w:r>
        <w:t>ns laquelle le profil de l'information entre les échelles (c’est-à-dire la quantité d’information contenue à chaque niveau, et les flux entre ceux-ci), ou niveaux hiérarchiques, permet de quantifier la complexité d'un système. La théorie des systèmes compl</w:t>
      </w:r>
      <w:r>
        <w:t xml:space="preserve">exes adaptatifs de Holland (2012) définit les systèmes complexes </w:t>
      </w:r>
      <w:r>
        <w:lastRenderedPageBreak/>
        <w:t>comme des ensembles de frontières qui filtrent des signaux, impliquant des hiérarchies d'inclusion et d'échelle entre les frontières. Les études des comportements scalants, comme celle synthé</w:t>
      </w:r>
      <w:r>
        <w:t xml:space="preserve">tisée par (West, 2017) se basent sur une quantification de la hiérarchie qui est capturée par les exposants des lois d'échelle. La hiérarchie peut être endogène à la complexité, ou à la connaissance du complexe elle-même. </w:t>
      </w:r>
      <w:proofErr w:type="spellStart"/>
      <w:r>
        <w:t>Fanelli</w:t>
      </w:r>
      <w:proofErr w:type="spellEnd"/>
      <w:r>
        <w:t xml:space="preserve"> &amp; </w:t>
      </w:r>
      <w:proofErr w:type="spellStart"/>
      <w:r>
        <w:t>Glanzel</w:t>
      </w:r>
      <w:proofErr w:type="spellEnd"/>
      <w:r>
        <w:t xml:space="preserve"> (2013) fournisse</w:t>
      </w:r>
      <w:r>
        <w:t>nt ainsi des éléments empiriques suggérant d'une ``hiérarchie des sciences'', au sens d'une possibilité plus ou moins grande de parvenir à des consensus théoriques et méthodologiques (les disciplines peuvent être ainsi classées selon un niveau de robustess</w:t>
      </w:r>
      <w:r>
        <w:t xml:space="preserve">e, qui en un sens </w:t>
      </w:r>
      <w:proofErr w:type="spellStart"/>
      <w:r>
        <w:t>a</w:t>
      </w:r>
      <w:proofErr w:type="spellEnd"/>
      <w:r>
        <w:t xml:space="preserve"> une relation inverse avec le niveau de complexité des systèmes étudiés).</w:t>
      </w:r>
      <w:r>
        <w:rPr>
          <w:rStyle w:val="ISTE-Bluetext"/>
          <w:color w:val="00000A"/>
        </w:rPr>
        <w:t xml:space="preserve"> Cela correspond dans une certaine mesure à la ``complexité ontologique'' de </w:t>
      </w:r>
      <w:proofErr w:type="spellStart"/>
      <w:r>
        <w:rPr>
          <w:rStyle w:val="ISTE-Bluetext"/>
          <w:color w:val="00000A"/>
        </w:rPr>
        <w:t>Pumain</w:t>
      </w:r>
      <w:proofErr w:type="spellEnd"/>
      <w:r>
        <w:rPr>
          <w:rStyle w:val="ISTE-Bluetext"/>
          <w:color w:val="00000A"/>
        </w:rPr>
        <w:t xml:space="preserve"> (2003) qui se base sur le nombre de points de vue nécessaire pour définir et car</w:t>
      </w:r>
      <w:r>
        <w:rPr>
          <w:rStyle w:val="ISTE-Bluetext"/>
          <w:color w:val="00000A"/>
        </w:rPr>
        <w:t>actériser pleinement un système, ou bien le nombre de perspectives dans le cadre d'un perspectivisme appliqué (Raimbault, 2020a). Que ce soit en lien avec les systèmes eux-mêmes ou avec les modèles et théories de ceux-ci, leur structure hiérarchique appara</w:t>
      </w:r>
      <w:r>
        <w:rPr>
          <w:rStyle w:val="ISTE-Bluetext"/>
          <w:color w:val="00000A"/>
        </w:rPr>
        <w:t>ît donc être étroitement liée à leur complexité.</w:t>
      </w:r>
    </w:p>
    <w:p w14:paraId="46D3812D" w14:textId="3BA6BA26" w:rsidR="007123C6" w:rsidRPr="00F46119" w:rsidRDefault="00F46119">
      <w:pPr>
        <w:pStyle w:val="ISTE-111levelheadaftera11headingorcaption"/>
        <w:rPr>
          <w:lang w:val="fr-FR"/>
        </w:rPr>
      </w:pPr>
      <w:r>
        <w:rPr>
          <w:rStyle w:val="ISTE-Bluetext"/>
        </w:rPr>
        <w:t>8.1.2 Systèmes territoriaux et hiérarchie</w:t>
      </w:r>
    </w:p>
    <w:p w14:paraId="3B0F6A77" w14:textId="0991651F" w:rsidR="007123C6" w:rsidRDefault="00AB4B62">
      <w:pPr>
        <w:pStyle w:val="ISTE-paragraph"/>
      </w:pPr>
      <w:r>
        <w:rPr>
          <w:rStyle w:val="ISTE-Bluetext"/>
          <w:color w:val="000000"/>
        </w:rPr>
        <w:t>Les systèmes urbains, et plus généralement les systèmes territoriaux, sont particulièrement liés à la notion de hiérarchie (</w:t>
      </w:r>
      <w:proofErr w:type="spellStart"/>
      <w:r>
        <w:rPr>
          <w:rStyle w:val="ISTE-Bluetext"/>
          <w:color w:val="000000"/>
        </w:rPr>
        <w:t>Pumain</w:t>
      </w:r>
      <w:proofErr w:type="spellEnd"/>
      <w:r>
        <w:rPr>
          <w:rStyle w:val="ISTE-Bluetext"/>
          <w:color w:val="000000"/>
        </w:rPr>
        <w:t>, 2006a) ; ils sont en effet concer</w:t>
      </w:r>
      <w:r>
        <w:rPr>
          <w:rStyle w:val="ISTE-Bluetext"/>
          <w:color w:val="000000"/>
        </w:rPr>
        <w:t xml:space="preserve">nés par l'ensemble des significations données ci-dessus : hiérarchie d'ordre entre les tailles des unités de peuplement par exemple, hiérarchie d'inclusion entre les frontières territoriales, hiérarchie de contrôle au travers des structures de gouvernance </w:t>
      </w:r>
      <w:r>
        <w:rPr>
          <w:rStyle w:val="ISTE-Bluetext"/>
          <w:color w:val="000000"/>
        </w:rPr>
        <w:t xml:space="preserve">et, de manière plus importante, hiérarchie de niveau de par leur nature multi-scalaire. </w:t>
      </w:r>
      <w:proofErr w:type="spellStart"/>
      <w:r>
        <w:rPr>
          <w:rStyle w:val="ISTE-Bluetext"/>
          <w:color w:val="000000"/>
        </w:rPr>
        <w:t>Batty</w:t>
      </w:r>
      <w:proofErr w:type="spellEnd"/>
      <w:r>
        <w:rPr>
          <w:rStyle w:val="ISTE-Bluetext"/>
          <w:color w:val="000000"/>
        </w:rPr>
        <w:t xml:space="preserve"> (2006) montre que les hiérarchies sont inhérentes aux systèmes urbains, puisque des distributions statistiques à longue queue de la taille des unités de peuplemen</w:t>
      </w:r>
      <w:r>
        <w:rPr>
          <w:rStyle w:val="ISTE-Bluetext"/>
          <w:color w:val="000000"/>
        </w:rPr>
        <w:t xml:space="preserve">t peuvent être produites par des modèles simples de croissance urbaine, et suggère aussi que les processus de design urbain impliquent des hiérarchies entrelacées sous-jacentes. </w:t>
      </w:r>
      <w:proofErr w:type="spellStart"/>
      <w:r>
        <w:rPr>
          <w:rStyle w:val="ISTE-Bluetext"/>
          <w:color w:val="000000"/>
        </w:rPr>
        <w:t>Pumain</w:t>
      </w:r>
      <w:proofErr w:type="spellEnd"/>
      <w:r>
        <w:rPr>
          <w:rStyle w:val="ISTE-Bluetext"/>
          <w:color w:val="000000"/>
        </w:rPr>
        <w:t xml:space="preserve"> (2006b) relie les processus de sélection hiérarchique et de diffusion h</w:t>
      </w:r>
      <w:r>
        <w:rPr>
          <w:rStyle w:val="ISTE-Bluetext"/>
          <w:color w:val="000000"/>
        </w:rPr>
        <w:t xml:space="preserve">iérarchique de l'innovation entre les villes aux dynamiques de temps long des systèmes urbains. </w:t>
      </w:r>
      <w:proofErr w:type="spellStart"/>
      <w:r>
        <w:rPr>
          <w:rStyle w:val="ISTE-Bluetext"/>
          <w:color w:val="000000"/>
        </w:rPr>
        <w:t>Pumain</w:t>
      </w:r>
      <w:proofErr w:type="spellEnd"/>
      <w:r>
        <w:rPr>
          <w:rStyle w:val="ISTE-Bluetext"/>
          <w:color w:val="000000"/>
        </w:rPr>
        <w:t xml:space="preserve"> (2019) rappelle que les interactions au sein des systèmes de villes sont étroitement liées à l'émergence des hiérarchies urbaines. De manière générale, l</w:t>
      </w:r>
      <w:r>
        <w:rPr>
          <w:rStyle w:val="ISTE-Bluetext"/>
          <w:color w:val="000000"/>
        </w:rPr>
        <w:t>es lois d'échelle dans les systèmes urbains peuvent être considéré</w:t>
      </w:r>
      <w:ins w:id="2" w:author="Denise" w:date="2023-07-12T11:08:00Z">
        <w:r w:rsidR="00526F43">
          <w:rPr>
            <w:rStyle w:val="ISTE-Bluetext"/>
            <w:color w:val="000000"/>
          </w:rPr>
          <w:t>e</w:t>
        </w:r>
      </w:ins>
      <w:r>
        <w:rPr>
          <w:rStyle w:val="ISTE-Bluetext"/>
          <w:color w:val="000000"/>
        </w:rPr>
        <w:t>s comme des manifestations systématiques d'une structure hiérarchique (</w:t>
      </w:r>
      <w:proofErr w:type="spellStart"/>
      <w:r>
        <w:rPr>
          <w:rStyle w:val="ISTE-Bluetext"/>
          <w:color w:val="000000"/>
        </w:rPr>
        <w:t>Pumain</w:t>
      </w:r>
      <w:proofErr w:type="spellEnd"/>
      <w:r>
        <w:rPr>
          <w:rStyle w:val="ISTE-Bluetext"/>
          <w:color w:val="000000"/>
        </w:rPr>
        <w:t>, 2004), qui est plus complexe qu'une simple hiérarchie d'ordre puisque les lois d'échelle varient selon la défin</w:t>
      </w:r>
      <w:r>
        <w:rPr>
          <w:rStyle w:val="ISTE-Bluetext"/>
          <w:color w:val="000000"/>
        </w:rPr>
        <w:t>ition des villes qui est adoptée (</w:t>
      </w:r>
      <w:proofErr w:type="spellStart"/>
      <w:r>
        <w:rPr>
          <w:rStyle w:val="ISTE-Bluetext"/>
          <w:color w:val="000000"/>
        </w:rPr>
        <w:t>Cottineau</w:t>
      </w:r>
      <w:proofErr w:type="spellEnd"/>
      <w:r>
        <w:rPr>
          <w:rStyle w:val="ISTE-Bluetext"/>
          <w:color w:val="000000"/>
        </w:rPr>
        <w:t xml:space="preserve"> et </w:t>
      </w:r>
      <w:proofErr w:type="gramStart"/>
      <w:r>
        <w:rPr>
          <w:rStyle w:val="ISTE-Bluetext"/>
          <w:color w:val="000000"/>
        </w:rPr>
        <w:t>al.,</w:t>
      </w:r>
      <w:proofErr w:type="gramEnd"/>
      <w:r>
        <w:rPr>
          <w:rStyle w:val="ISTE-Bluetext"/>
          <w:color w:val="000000"/>
        </w:rPr>
        <w:t xml:space="preserve"> 2017).</w:t>
      </w:r>
    </w:p>
    <w:p w14:paraId="59743D22" w14:textId="3964C7A7" w:rsidR="007123C6" w:rsidRDefault="00AB4B62">
      <w:pPr>
        <w:pStyle w:val="ISTE-paragraph"/>
      </w:pPr>
      <w:r>
        <w:rPr>
          <w:rStyle w:val="ISTE-Bluetext"/>
          <w:color w:val="000000"/>
        </w:rPr>
        <w:t>Des propriétés hiérarchiques peuvent être observées pour différentes dimensions des systèmes urbains. Par exemple, les systèmes de transport sont hiérarchiques dans leur structure (</w:t>
      </w:r>
      <w:proofErr w:type="spellStart"/>
      <w:r>
        <w:rPr>
          <w:rStyle w:val="ISTE-Bluetext"/>
          <w:color w:val="000000"/>
        </w:rPr>
        <w:t>Yerra</w:t>
      </w:r>
      <w:proofErr w:type="spellEnd"/>
      <w:r>
        <w:rPr>
          <w:rStyle w:val="ISTE-Bluetext"/>
          <w:color w:val="000000"/>
        </w:rPr>
        <w:t xml:space="preserve"> &amp; </w:t>
      </w:r>
      <w:proofErr w:type="spellStart"/>
      <w:r>
        <w:rPr>
          <w:rStyle w:val="ISTE-Bluetext"/>
          <w:color w:val="000000"/>
        </w:rPr>
        <w:t>Levinson</w:t>
      </w:r>
      <w:proofErr w:type="spellEnd"/>
      <w:r>
        <w:rPr>
          <w:rStyle w:val="ISTE-Bluetext"/>
          <w:color w:val="000000"/>
        </w:rPr>
        <w:t xml:space="preserve">, 2005) mais aussi dans leurs propriétés </w:t>
      </w:r>
      <w:r>
        <w:rPr>
          <w:rStyle w:val="ISTE-Bluetext"/>
          <w:color w:val="000000"/>
        </w:rPr>
        <w:lastRenderedPageBreak/>
        <w:t>fonctionnelles comme en témoignent les flux de transport (Jiang, 2009). Les hiérarchies urbaines sont étroitement reliées aux hiérarchies de leurs réseaux de transport (</w:t>
      </w:r>
      <w:proofErr w:type="spellStart"/>
      <w:r>
        <w:rPr>
          <w:rStyle w:val="ISTE-Bluetext"/>
          <w:color w:val="000000"/>
        </w:rPr>
        <w:t>Bigotte</w:t>
      </w:r>
      <w:proofErr w:type="spellEnd"/>
      <w:r>
        <w:rPr>
          <w:rStyle w:val="ISTE-Bluetext"/>
          <w:color w:val="000000"/>
        </w:rPr>
        <w:t xml:space="preserve"> et </w:t>
      </w:r>
      <w:proofErr w:type="gramStart"/>
      <w:r>
        <w:rPr>
          <w:rStyle w:val="ISTE-Bluetext"/>
          <w:color w:val="000000"/>
        </w:rPr>
        <w:t>al.,</w:t>
      </w:r>
      <w:proofErr w:type="gramEnd"/>
      <w:r>
        <w:rPr>
          <w:rStyle w:val="ISTE-Bluetext"/>
          <w:color w:val="000000"/>
        </w:rPr>
        <w:t xml:space="preserve"> 2010), considérant différents </w:t>
      </w:r>
      <w:r>
        <w:rPr>
          <w:rStyle w:val="ISTE-Bluetext"/>
          <w:color w:val="000000"/>
        </w:rPr>
        <w:t>modes de transport dont les réseaux aériens (Dang &amp; Peng, 2012). La distribution globale des firmes multinationales présente également de forts motifs hiérarchiques (Godfrey &amp; Zhou, 1999). Les structures de gouvernance sont organisées suivant à la fois une</w:t>
      </w:r>
      <w:r>
        <w:rPr>
          <w:rStyle w:val="ISTE-Bluetext"/>
          <w:color w:val="000000"/>
        </w:rPr>
        <w:t xml:space="preserve"> hiérarchie d'inclusion pour les aires administratives (Li et </w:t>
      </w:r>
      <w:proofErr w:type="gramStart"/>
      <w:r>
        <w:rPr>
          <w:rStyle w:val="ISTE-Bluetext"/>
          <w:color w:val="000000"/>
        </w:rPr>
        <w:t>al.,</w:t>
      </w:r>
      <w:proofErr w:type="gramEnd"/>
      <w:r>
        <w:rPr>
          <w:rStyle w:val="ISTE-Bluetext"/>
          <w:color w:val="000000"/>
        </w:rPr>
        <w:t xml:space="preserve"> 2015) mais aussi des hiérarchies de niveau concernant par exemple les processus économiques (Liao &amp; Gaudin, 2017). Les systèmes territoriaux sont ainsi intrinsèquement hiérarchiques dans le</w:t>
      </w:r>
      <w:r>
        <w:rPr>
          <w:rStyle w:val="ISTE-Bluetext"/>
          <w:color w:val="000000"/>
        </w:rPr>
        <w:t>ur</w:t>
      </w:r>
      <w:ins w:id="3" w:author="Denise" w:date="2023-07-12T11:09:00Z">
        <w:r w:rsidR="00526F43">
          <w:rPr>
            <w:rStyle w:val="ISTE-Bluetext"/>
            <w:color w:val="000000"/>
          </w:rPr>
          <w:t>s</w:t>
        </w:r>
      </w:ins>
      <w:r>
        <w:rPr>
          <w:rStyle w:val="ISTE-Bluetext"/>
          <w:color w:val="000000"/>
        </w:rPr>
        <w:t xml:space="preserve"> multiples dimensions, en liaison étroite avec leur</w:t>
      </w:r>
      <w:ins w:id="4" w:author="Denise" w:date="2023-07-12T11:09:00Z">
        <w:r w:rsidR="00526F43">
          <w:rPr>
            <w:rStyle w:val="ISTE-Bluetext"/>
            <w:color w:val="000000"/>
          </w:rPr>
          <w:t>s</w:t>
        </w:r>
      </w:ins>
      <w:r>
        <w:rPr>
          <w:rStyle w:val="ISTE-Bluetext"/>
          <w:color w:val="000000"/>
        </w:rPr>
        <w:t xml:space="preserve"> différents types de complexités (Raimbault, 2019b).</w:t>
      </w:r>
    </w:p>
    <w:p w14:paraId="5B5A1C63" w14:textId="61629B48" w:rsidR="007123C6" w:rsidRPr="00F46119" w:rsidRDefault="00F46119">
      <w:pPr>
        <w:pStyle w:val="ISTE-111levelheadaftera11headingorcaption"/>
        <w:rPr>
          <w:lang w:val="fr-FR"/>
        </w:rPr>
      </w:pPr>
      <w:r>
        <w:rPr>
          <w:rStyle w:val="ISTE-Bluetext"/>
        </w:rPr>
        <w:t xml:space="preserve">8.1.3 </w:t>
      </w:r>
      <w:proofErr w:type="spellStart"/>
      <w:r>
        <w:rPr>
          <w:rStyle w:val="ISTE-Bluetext"/>
        </w:rPr>
        <w:t>Co-évolution</w:t>
      </w:r>
      <w:proofErr w:type="spellEnd"/>
      <w:r>
        <w:rPr>
          <w:rStyle w:val="ISTE-Bluetext"/>
        </w:rPr>
        <w:t xml:space="preserve"> et hiérarchie</w:t>
      </w:r>
    </w:p>
    <w:p w14:paraId="2AFFF668" w14:textId="77777777" w:rsidR="007123C6" w:rsidRDefault="00AB4B62">
      <w:pPr>
        <w:pStyle w:val="ISTE-paragraph"/>
      </w:pPr>
      <w:r>
        <w:rPr>
          <w:rStyle w:val="ISTE-Bluetext"/>
          <w:color w:val="000000"/>
        </w:rPr>
        <w:t xml:space="preserve">La hiérarchie dans les systèmes complexes est aussi intrinsèquement liée au concept de </w:t>
      </w:r>
      <w:proofErr w:type="spellStart"/>
      <w:r>
        <w:rPr>
          <w:rStyle w:val="ISTE-Bluetext"/>
          <w:color w:val="000000"/>
        </w:rPr>
        <w:t>co-évolution</w:t>
      </w:r>
      <w:proofErr w:type="spellEnd"/>
      <w:r>
        <w:rPr>
          <w:rStyle w:val="ISTE-Bluetext"/>
          <w:color w:val="000000"/>
        </w:rPr>
        <w:t>. Suivant Lane (20</w:t>
      </w:r>
      <w:r>
        <w:rPr>
          <w:rStyle w:val="ISTE-Bluetext"/>
          <w:color w:val="000000"/>
        </w:rPr>
        <w:t xml:space="preserve">06), l'approche des systèmes complexes adaptatifs proposée par Holland (2012) intègre des niveaux et hiérarchies imbriquées, puisque elle considère les systèmes complexes comme des ensembles de frontières qui filtrent les signaux. Holland (2012) formalise </w:t>
      </w:r>
      <w:r>
        <w:rPr>
          <w:rStyle w:val="ISTE-Bluetext"/>
          <w:color w:val="000000"/>
        </w:rPr>
        <w:t xml:space="preserve">les systèmes complexes adaptatifs comme ces structures de frontières qui constituent des niches de </w:t>
      </w:r>
      <w:proofErr w:type="spellStart"/>
      <w:r>
        <w:rPr>
          <w:rStyle w:val="ISTE-Bluetext"/>
          <w:color w:val="000000"/>
        </w:rPr>
        <w:t>co-évolution</w:t>
      </w:r>
      <w:proofErr w:type="spellEnd"/>
      <w:r>
        <w:rPr>
          <w:rStyle w:val="ISTE-Bluetext"/>
          <w:color w:val="000000"/>
        </w:rPr>
        <w:t xml:space="preserve"> pour les éléments et sous-systèmes dans une frontière donnée. Ce concept est un peu différent de celui de niche écologique qui correspond plus g</w:t>
      </w:r>
      <w:r>
        <w:rPr>
          <w:rStyle w:val="ISTE-Bluetext"/>
          <w:color w:val="000000"/>
        </w:rPr>
        <w:t>énéralement à une région dans un espace de paramètres quantifiant l'environnement dans lequel une espèce peut vivre. En écologie, Pires et al. (2011) montre que l'émergence de réseaux d'espèces mutualistes implique une hiérarchie trophique.</w:t>
      </w:r>
    </w:p>
    <w:p w14:paraId="389CB199" w14:textId="6A4C1BD8" w:rsidR="007123C6" w:rsidRDefault="00AB4B62">
      <w:pPr>
        <w:pStyle w:val="ISTE-paragraph"/>
      </w:pPr>
      <w:r>
        <w:rPr>
          <w:rStyle w:val="ISTE-Bluetext"/>
          <w:color w:val="000000"/>
        </w:rPr>
        <w:t>Dans le cas des</w:t>
      </w:r>
      <w:r>
        <w:rPr>
          <w:rStyle w:val="ISTE-Bluetext"/>
          <w:color w:val="000000"/>
        </w:rPr>
        <w:t xml:space="preserve"> processus économiques et géographiques, </w:t>
      </w:r>
      <w:proofErr w:type="spellStart"/>
      <w:r>
        <w:rPr>
          <w:rStyle w:val="ISTE-Bluetext"/>
          <w:color w:val="000000"/>
        </w:rPr>
        <w:t>Volderba</w:t>
      </w:r>
      <w:proofErr w:type="spellEnd"/>
      <w:r>
        <w:rPr>
          <w:rStyle w:val="ISTE-Bluetext"/>
          <w:color w:val="000000"/>
        </w:rPr>
        <w:t xml:space="preserve"> &amp; Lewin (2003) distinguent la </w:t>
      </w:r>
      <w:proofErr w:type="spellStart"/>
      <w:r>
        <w:rPr>
          <w:rStyle w:val="ISTE-Bluetext"/>
          <w:color w:val="000000"/>
        </w:rPr>
        <w:t>co-évolution</w:t>
      </w:r>
      <w:proofErr w:type="spellEnd"/>
      <w:r>
        <w:rPr>
          <w:rStyle w:val="ISTE-Bluetext"/>
          <w:color w:val="000000"/>
        </w:rPr>
        <w:t xml:space="preserve">, au sein des entreprises, entre une hiérarchie généalogique (processus d'évolution au sens biologique) et une hiérarchie écologique (processus de </w:t>
      </w:r>
      <w:proofErr w:type="spellStart"/>
      <w:r>
        <w:rPr>
          <w:rStyle w:val="ISTE-Bluetext"/>
          <w:color w:val="000000"/>
        </w:rPr>
        <w:t>co-évolution</w:t>
      </w:r>
      <w:proofErr w:type="spellEnd"/>
      <w:r>
        <w:rPr>
          <w:rStyle w:val="ISTE-Bluetext"/>
          <w:color w:val="000000"/>
        </w:rPr>
        <w:t xml:space="preserve"> écon</w:t>
      </w:r>
      <w:r>
        <w:rPr>
          <w:rStyle w:val="ISTE-Bluetext"/>
          <w:color w:val="000000"/>
        </w:rPr>
        <w:t xml:space="preserve">omiques). Liu et al. (2013) suggèrent que les réseaux aériens </w:t>
      </w:r>
      <w:proofErr w:type="spellStart"/>
      <w:r>
        <w:rPr>
          <w:rStyle w:val="ISTE-Bluetext"/>
          <w:color w:val="000000"/>
        </w:rPr>
        <w:t>co</w:t>
      </w:r>
      <w:proofErr w:type="spellEnd"/>
      <w:r>
        <w:rPr>
          <w:rStyle w:val="ISTE-Bluetext"/>
          <w:color w:val="000000"/>
        </w:rPr>
        <w:t>-évoluent avec les réseaux d'entreprises et que leur</w:t>
      </w:r>
      <w:ins w:id="5" w:author="Denise" w:date="2023-07-12T11:10:00Z">
        <w:r w:rsidR="00526F43">
          <w:rPr>
            <w:rStyle w:val="ISTE-Bluetext"/>
            <w:color w:val="000000"/>
          </w:rPr>
          <w:t>s</w:t>
        </w:r>
      </w:ins>
      <w:r>
        <w:rPr>
          <w:rStyle w:val="ISTE-Bluetext"/>
          <w:color w:val="000000"/>
        </w:rPr>
        <w:t xml:space="preserve"> hiérarchies sont en relation par ce processus. Raimbault (2019c) introduit une approche par la </w:t>
      </w:r>
      <w:proofErr w:type="spellStart"/>
      <w:r>
        <w:rPr>
          <w:rStyle w:val="ISTE-Bluetext"/>
          <w:color w:val="000000"/>
        </w:rPr>
        <w:t>co-évolution</w:t>
      </w:r>
      <w:proofErr w:type="spellEnd"/>
      <w:r>
        <w:rPr>
          <w:rStyle w:val="ISTE-Bluetext"/>
          <w:color w:val="000000"/>
        </w:rPr>
        <w:t xml:space="preserve"> pour l'étude des interactions e</w:t>
      </w:r>
      <w:r>
        <w:rPr>
          <w:rStyle w:val="ISTE-Bluetext"/>
          <w:color w:val="000000"/>
        </w:rPr>
        <w:t xml:space="preserve">ntre réseaux de transport et territoires, qui, du point de vue des systèmes urbains au sens de </w:t>
      </w:r>
      <w:proofErr w:type="spellStart"/>
      <w:r>
        <w:rPr>
          <w:rStyle w:val="ISTE-Bluetext"/>
          <w:color w:val="000000"/>
        </w:rPr>
        <w:t>Pumain</w:t>
      </w:r>
      <w:proofErr w:type="spellEnd"/>
      <w:r>
        <w:rPr>
          <w:rStyle w:val="ISTE-Bluetext"/>
          <w:color w:val="000000"/>
        </w:rPr>
        <w:t xml:space="preserve"> et al. (2006), est en relation avec les hiérarchies urbaines. Levinson et al. (2007) confirment une correspondance entre hiérarchie urbaine et de réseau d</w:t>
      </w:r>
      <w:r>
        <w:rPr>
          <w:rStyle w:val="ISTE-Bluetext"/>
          <w:color w:val="000000"/>
        </w:rPr>
        <w:t xml:space="preserve">ans un modèle de </w:t>
      </w:r>
      <w:proofErr w:type="spellStart"/>
      <w:r>
        <w:rPr>
          <w:rStyle w:val="ISTE-Bluetext"/>
          <w:color w:val="000000"/>
        </w:rPr>
        <w:t>co-évolution</w:t>
      </w:r>
      <w:proofErr w:type="spellEnd"/>
      <w:r>
        <w:rPr>
          <w:rStyle w:val="ISTE-Bluetext"/>
          <w:color w:val="000000"/>
        </w:rPr>
        <w:t xml:space="preserve">. Au sein du modèle </w:t>
      </w:r>
      <w:proofErr w:type="spellStart"/>
      <w:r>
        <w:rPr>
          <w:rStyle w:val="ISTE-Bluetext"/>
          <w:color w:val="000000"/>
        </w:rPr>
        <w:t>SimpopNet</w:t>
      </w:r>
      <w:proofErr w:type="spellEnd"/>
      <w:r>
        <w:rPr>
          <w:rStyle w:val="ISTE-Bluetext"/>
          <w:color w:val="000000"/>
        </w:rPr>
        <w:t xml:space="preserve"> pour la </w:t>
      </w:r>
      <w:proofErr w:type="spellStart"/>
      <w:r>
        <w:rPr>
          <w:rStyle w:val="ISTE-Bluetext"/>
          <w:color w:val="000000"/>
        </w:rPr>
        <w:t>co-évolution</w:t>
      </w:r>
      <w:proofErr w:type="spellEnd"/>
      <w:r>
        <w:rPr>
          <w:rStyle w:val="ISTE-Bluetext"/>
          <w:color w:val="000000"/>
        </w:rPr>
        <w:t xml:space="preserve"> des villes et des réseaux (Schmitt, 2014), des niveaux hiérarchiques discrets de liens de réseau, correspondant à des technologies de transport améliorées successivement, sont </w:t>
      </w:r>
      <w:r>
        <w:rPr>
          <w:rStyle w:val="ISTE-Bluetext"/>
          <w:color w:val="000000"/>
        </w:rPr>
        <w:t xml:space="preserve">une composante fondamentale des règles de simulation. Raimbault (2020b) a montré que le niveau initial de hiérarchie urbaine en termes de loi rang-taille a un impact significatif sur les sorties du modèle </w:t>
      </w:r>
      <w:proofErr w:type="spellStart"/>
      <w:r>
        <w:rPr>
          <w:rStyle w:val="ISTE-Bluetext"/>
          <w:color w:val="000000"/>
        </w:rPr>
        <w:lastRenderedPageBreak/>
        <w:t>SimpopNet</w:t>
      </w:r>
      <w:proofErr w:type="spellEnd"/>
      <w:r>
        <w:rPr>
          <w:rStyle w:val="ISTE-Bluetext"/>
          <w:color w:val="000000"/>
        </w:rPr>
        <w:t>. L'étude des hiérarchies dans le contexte</w:t>
      </w:r>
      <w:r>
        <w:rPr>
          <w:rStyle w:val="ISTE-Bluetext"/>
          <w:color w:val="000000"/>
        </w:rPr>
        <w:t xml:space="preserve"> de la </w:t>
      </w:r>
      <w:proofErr w:type="spellStart"/>
      <w:r>
        <w:rPr>
          <w:rStyle w:val="ISTE-Bluetext"/>
          <w:color w:val="000000"/>
        </w:rPr>
        <w:t>co-évolution</w:t>
      </w:r>
      <w:proofErr w:type="spellEnd"/>
      <w:r>
        <w:rPr>
          <w:rStyle w:val="ISTE-Bluetext"/>
          <w:color w:val="000000"/>
        </w:rPr>
        <w:t xml:space="preserve"> des réseaux de transport et des territoires permet ainsi d’éclairer et de relier un certain nombre de concepts sous-jacents, incluant la complexité, la hiérarchie, la </w:t>
      </w:r>
      <w:proofErr w:type="spellStart"/>
      <w:r>
        <w:rPr>
          <w:rStyle w:val="ISTE-Bluetext"/>
          <w:color w:val="000000"/>
        </w:rPr>
        <w:t>co-évolution</w:t>
      </w:r>
      <w:proofErr w:type="spellEnd"/>
      <w:r>
        <w:rPr>
          <w:rStyle w:val="ISTE-Bluetext"/>
          <w:color w:val="000000"/>
        </w:rPr>
        <w:t xml:space="preserve"> et les systèmes territoriaux.</w:t>
      </w:r>
    </w:p>
    <w:p w14:paraId="6E560ECD" w14:textId="5D740B32" w:rsidR="007123C6" w:rsidRPr="00F46119" w:rsidRDefault="00F46119">
      <w:pPr>
        <w:pStyle w:val="ISTE-111levelheadaftera11headingorcaption"/>
        <w:rPr>
          <w:lang w:val="fr-FR"/>
        </w:rPr>
      </w:pPr>
      <w:r>
        <w:rPr>
          <w:rStyle w:val="ISTE-Bluetext"/>
        </w:rPr>
        <w:t>8.1.4 Approche proposée</w:t>
      </w:r>
    </w:p>
    <w:p w14:paraId="7682AE9A" w14:textId="77777777" w:rsidR="007123C6" w:rsidRDefault="00AB4B62">
      <w:pPr>
        <w:pStyle w:val="ISTE-paragraph"/>
      </w:pPr>
      <w:proofErr w:type="spellStart"/>
      <w:r>
        <w:rPr>
          <w:rStyle w:val="ISTE-Bluetext"/>
          <w:color w:val="000000"/>
        </w:rPr>
        <w:t>Pu</w:t>
      </w:r>
      <w:r>
        <w:rPr>
          <w:rStyle w:val="ISTE-Bluetext"/>
          <w:color w:val="000000"/>
        </w:rPr>
        <w:t>main</w:t>
      </w:r>
      <w:proofErr w:type="spellEnd"/>
      <w:r>
        <w:rPr>
          <w:rStyle w:val="ISTE-Bluetext"/>
          <w:color w:val="000000"/>
        </w:rPr>
        <w:t xml:space="preserve"> (2006c) rappelle que certaines questions méthodologiques restent ouvertes: comment sont produites les hiérarchies ? Comment les hiérarchies évoluent-elles? Quels facteurs sont discriminants entre des organisations hiérarchiques continues ou discrètes </w:t>
      </w:r>
      <w:r>
        <w:rPr>
          <w:rStyle w:val="ISTE-Bluetext"/>
          <w:color w:val="000000"/>
        </w:rPr>
        <w:t xml:space="preserve">? Dans ce chapitre, nous apportons de nouveaux éléments de réponse aux deux premières questions, dans le cas particulier de la </w:t>
      </w:r>
      <w:proofErr w:type="spellStart"/>
      <w:r>
        <w:rPr>
          <w:rStyle w:val="ISTE-Bluetext"/>
          <w:color w:val="000000"/>
        </w:rPr>
        <w:t>co-évolution</w:t>
      </w:r>
      <w:proofErr w:type="spellEnd"/>
      <w:r>
        <w:rPr>
          <w:rStyle w:val="ISTE-Bluetext"/>
          <w:color w:val="000000"/>
        </w:rPr>
        <w:t xml:space="preserve"> des réseaux de transport et des territoires. Notre contribution étudie ainsi la hiérarchie dans les systèmes complex</w:t>
      </w:r>
      <w:r>
        <w:rPr>
          <w:rStyle w:val="ISTE-Bluetext"/>
          <w:color w:val="000000"/>
        </w:rPr>
        <w:t xml:space="preserve">es et plus particulièrement les systèmes territoriaux, vus au travers du prisme des processus de </w:t>
      </w:r>
      <w:proofErr w:type="spellStart"/>
      <w:r>
        <w:rPr>
          <w:rStyle w:val="ISTE-Bluetext"/>
          <w:color w:val="000000"/>
        </w:rPr>
        <w:t>co-évolution</w:t>
      </w:r>
      <w:proofErr w:type="spellEnd"/>
      <w:r>
        <w:rPr>
          <w:rStyle w:val="ISTE-Bluetext"/>
          <w:color w:val="000000"/>
        </w:rPr>
        <w:t>.</w:t>
      </w:r>
    </w:p>
    <w:p w14:paraId="0E714BF3" w14:textId="77777777" w:rsidR="007123C6" w:rsidRDefault="00AB4B62">
      <w:pPr>
        <w:pStyle w:val="ISTE-paragraph"/>
      </w:pPr>
      <w:r>
        <w:rPr>
          <w:rStyle w:val="ISTE-Bluetext"/>
          <w:color w:val="000000"/>
        </w:rPr>
        <w:t xml:space="preserve">Plus précisément, nous proposons d'explorer systématiquement un modèle macroscopique de </w:t>
      </w:r>
      <w:proofErr w:type="spellStart"/>
      <w:r>
        <w:rPr>
          <w:rStyle w:val="ISTE-Bluetext"/>
          <w:color w:val="000000"/>
        </w:rPr>
        <w:t>co-évolution</w:t>
      </w:r>
      <w:proofErr w:type="spellEnd"/>
      <w:r>
        <w:rPr>
          <w:rStyle w:val="ISTE-Bluetext"/>
          <w:color w:val="000000"/>
        </w:rPr>
        <w:t xml:space="preserve"> entre villes et réseaux, et d'étudier ses pr</w:t>
      </w:r>
      <w:r>
        <w:rPr>
          <w:rStyle w:val="ISTE-Bluetext"/>
          <w:color w:val="000000"/>
        </w:rPr>
        <w:t xml:space="preserve">opriétés au regard des hiérarchies de chacun des composants, en considérant les hiérarchies finalement produites mais aussi les relations entre ces hiérarchies. L'exploration du modèle permet d’établir des liens entre processus microscopiques et motifs de </w:t>
      </w:r>
      <w:r>
        <w:rPr>
          <w:rStyle w:val="ISTE-Bluetext"/>
          <w:color w:val="000000"/>
        </w:rPr>
        <w:t>hiérarchie émergents et informe sur les possibles déterminants de ces motifs macroscopiques. Notre contribution de décline en trois volets: (i) nous introduisons un jeu exhaustif d'indicateurs spécifiques à l'étude de la hiérarchie des systèmes territoriau</w:t>
      </w:r>
      <w:r>
        <w:rPr>
          <w:rStyle w:val="ISTE-Bluetext"/>
          <w:color w:val="000000"/>
        </w:rPr>
        <w:t xml:space="preserve">x ; (ii) nous explorons systématiquement la version avec réseau physique du modèle de </w:t>
      </w:r>
      <w:proofErr w:type="spellStart"/>
      <w:r>
        <w:rPr>
          <w:rStyle w:val="ISTE-Bluetext"/>
          <w:color w:val="000000"/>
        </w:rPr>
        <w:t>co-évolution</w:t>
      </w:r>
      <w:proofErr w:type="spellEnd"/>
      <w:r>
        <w:rPr>
          <w:rStyle w:val="ISTE-Bluetext"/>
          <w:color w:val="000000"/>
        </w:rPr>
        <w:t xml:space="preserve"> proposé par </w:t>
      </w:r>
      <w:proofErr w:type="spellStart"/>
      <w:r>
        <w:rPr>
          <w:rStyle w:val="ISTE-Bluetext"/>
          <w:color w:val="000000"/>
        </w:rPr>
        <w:t>Raimbault</w:t>
      </w:r>
      <w:proofErr w:type="spellEnd"/>
      <w:r>
        <w:rPr>
          <w:rStyle w:val="ISTE-Bluetext"/>
          <w:color w:val="000000"/>
        </w:rPr>
        <w:t xml:space="preserve"> (2021a) et appliqué uniquement à l’étude du réseau virtuel ; et (iii) nous appliquons un algorithme de recherche de nouveauté pour iden</w:t>
      </w:r>
      <w:r>
        <w:rPr>
          <w:rStyle w:val="ISTE-Bluetext"/>
          <w:color w:val="000000"/>
        </w:rPr>
        <w:t>tifier l’ensemble des types de hiérarchies qui peuvent possiblement être produits par le modèle.</w:t>
      </w:r>
    </w:p>
    <w:p w14:paraId="2B7B6273" w14:textId="77777777" w:rsidR="007123C6" w:rsidRDefault="00AB4B62">
      <w:pPr>
        <w:pStyle w:val="ISTE-paragraph"/>
      </w:pPr>
      <w:r>
        <w:rPr>
          <w:rStyle w:val="ISTE-Bluetext"/>
          <w:color w:val="000000"/>
        </w:rPr>
        <w:t>La suite de ce chapitre est organisée de la façon suivante. Nous décrivons d'abord le modèle utilisé et introduisons un nouveau jeu d'indicateurs pour quantifi</w:t>
      </w:r>
      <w:r>
        <w:rPr>
          <w:rStyle w:val="ISTE-Bluetext"/>
          <w:color w:val="000000"/>
        </w:rPr>
        <w:t xml:space="preserve">er la hiérarchie dans les systèmes territoriaux. Nous décrivons ensuite les résultats d'une exploration par grille du modèle de </w:t>
      </w:r>
      <w:proofErr w:type="spellStart"/>
      <w:r>
        <w:rPr>
          <w:rStyle w:val="ISTE-Bluetext"/>
          <w:color w:val="000000"/>
        </w:rPr>
        <w:t>co-évolution</w:t>
      </w:r>
      <w:proofErr w:type="spellEnd"/>
      <w:r>
        <w:rPr>
          <w:rStyle w:val="ISTE-Bluetext"/>
          <w:color w:val="000000"/>
        </w:rPr>
        <w:t xml:space="preserve"> en utilisant ces indicateurs, à la fois pour le réseau physique et pour le réseau virtuel, et établissons l'espace </w:t>
      </w:r>
      <w:r>
        <w:rPr>
          <w:rStyle w:val="ISTE-Bluetext"/>
          <w:color w:val="000000"/>
        </w:rPr>
        <w:t xml:space="preserve">faisable des sorties du modèle. Nous discutons finalement les implications de ces résultats concernant la hiérarchie au sein des processus de </w:t>
      </w:r>
      <w:proofErr w:type="spellStart"/>
      <w:r>
        <w:rPr>
          <w:rStyle w:val="ISTE-Bluetext"/>
          <w:color w:val="000000"/>
        </w:rPr>
        <w:t>co-évolution</w:t>
      </w:r>
      <w:proofErr w:type="spellEnd"/>
      <w:r>
        <w:rPr>
          <w:rStyle w:val="ISTE-Bluetext"/>
          <w:color w:val="000000"/>
        </w:rPr>
        <w:t>.</w:t>
      </w:r>
    </w:p>
    <w:p w14:paraId="377C9FF5" w14:textId="28E7EBC0" w:rsidR="007123C6" w:rsidRDefault="00D77CC1">
      <w:pPr>
        <w:pStyle w:val="ISTE-11levelhead"/>
      </w:pPr>
      <w:r>
        <w:rPr>
          <w:rStyle w:val="ISTE-Bluetext"/>
        </w:rPr>
        <w:lastRenderedPageBreak/>
        <w:t xml:space="preserve">8.2 Modèle de </w:t>
      </w:r>
      <w:proofErr w:type="spellStart"/>
      <w:r>
        <w:rPr>
          <w:rStyle w:val="ISTE-Bluetext"/>
        </w:rPr>
        <w:t>co-évolution</w:t>
      </w:r>
      <w:proofErr w:type="spellEnd"/>
    </w:p>
    <w:p w14:paraId="43114D19" w14:textId="518FA2BE" w:rsidR="007123C6" w:rsidRPr="00F46119" w:rsidRDefault="00D77CC1">
      <w:pPr>
        <w:pStyle w:val="ISTE-111levelheadaftera11headingorcaption"/>
        <w:rPr>
          <w:lang w:val="fr-FR"/>
        </w:rPr>
      </w:pPr>
      <w:r>
        <w:rPr>
          <w:rStyle w:val="ISTE-Bluetext"/>
        </w:rPr>
        <w:t>8.2.1 Contexte</w:t>
      </w:r>
    </w:p>
    <w:p w14:paraId="09C7A2C9" w14:textId="00433CCD" w:rsidR="007123C6" w:rsidRDefault="00AB4B62">
      <w:pPr>
        <w:pStyle w:val="ISTE-paragraph"/>
      </w:pPr>
      <w:r>
        <w:rPr>
          <w:rStyle w:val="ISTE-Bluetext"/>
          <w:color w:val="000000"/>
        </w:rPr>
        <w:t>Le problème des interactions entre réseaux de transport et</w:t>
      </w:r>
      <w:r>
        <w:rPr>
          <w:rStyle w:val="ISTE-Bluetext"/>
          <w:color w:val="000000"/>
        </w:rPr>
        <w:t xml:space="preserve"> territoires reste une question ouverte pour laquelle différentes approches ont été proposées (</w:t>
      </w:r>
      <w:proofErr w:type="spellStart"/>
      <w:r>
        <w:rPr>
          <w:rStyle w:val="ISTE-Bluetext"/>
          <w:color w:val="000000"/>
        </w:rPr>
        <w:t>Offner</w:t>
      </w:r>
      <w:proofErr w:type="spellEnd"/>
      <w:r>
        <w:rPr>
          <w:rStyle w:val="ISTE-Bluetext"/>
          <w:color w:val="000000"/>
        </w:rPr>
        <w:t xml:space="preserve">, 1993 ; </w:t>
      </w:r>
      <w:proofErr w:type="spellStart"/>
      <w:r>
        <w:rPr>
          <w:rStyle w:val="ISTE-Bluetext"/>
          <w:color w:val="000000"/>
        </w:rPr>
        <w:t>Offner</w:t>
      </w:r>
      <w:proofErr w:type="spellEnd"/>
      <w:r>
        <w:rPr>
          <w:rStyle w:val="ISTE-Bluetext"/>
          <w:color w:val="000000"/>
        </w:rPr>
        <w:t xml:space="preserve"> et </w:t>
      </w:r>
      <w:proofErr w:type="gramStart"/>
      <w:r>
        <w:rPr>
          <w:rStyle w:val="ISTE-Bluetext"/>
          <w:color w:val="000000"/>
        </w:rPr>
        <w:t>al.,</w:t>
      </w:r>
      <w:proofErr w:type="gramEnd"/>
      <w:r>
        <w:rPr>
          <w:rStyle w:val="ISTE-Bluetext"/>
          <w:color w:val="000000"/>
        </w:rPr>
        <w:t xml:space="preserve"> 2014). Raimbault (2018) a exploré une approche par </w:t>
      </w:r>
      <w:proofErr w:type="spellStart"/>
      <w:r>
        <w:rPr>
          <w:rStyle w:val="ISTE-Bluetext"/>
          <w:color w:val="000000"/>
        </w:rPr>
        <w:t>co-évolution</w:t>
      </w:r>
      <w:proofErr w:type="spellEnd"/>
      <w:r>
        <w:rPr>
          <w:rStyle w:val="ISTE-Bluetext"/>
          <w:color w:val="000000"/>
        </w:rPr>
        <w:t>, au sens où les deux dynamiques, celle des réseaux et celle des ter</w:t>
      </w:r>
      <w:r>
        <w:rPr>
          <w:rStyle w:val="ISTE-Bluetext"/>
          <w:color w:val="000000"/>
        </w:rPr>
        <w:t xml:space="preserve">ritoires, ont des relations circulaires causales. Raimbault (2019c) a introduit une définition de la </w:t>
      </w:r>
      <w:proofErr w:type="spellStart"/>
      <w:r>
        <w:rPr>
          <w:rStyle w:val="ISTE-Bluetext"/>
          <w:color w:val="000000"/>
        </w:rPr>
        <w:t>co-évolution</w:t>
      </w:r>
      <w:proofErr w:type="spellEnd"/>
      <w:r>
        <w:rPr>
          <w:rStyle w:val="ISTE-Bluetext"/>
          <w:color w:val="000000"/>
        </w:rPr>
        <w:t xml:space="preserve"> dans ce contexte particulier, basée sur les niches de </w:t>
      </w:r>
      <w:proofErr w:type="spellStart"/>
      <w:r>
        <w:rPr>
          <w:rStyle w:val="ISTE-Bluetext"/>
          <w:color w:val="000000"/>
        </w:rPr>
        <w:t>co-évolution</w:t>
      </w:r>
      <w:proofErr w:type="spellEnd"/>
      <w:r>
        <w:rPr>
          <w:rStyle w:val="ISTE-Bluetext"/>
          <w:color w:val="000000"/>
        </w:rPr>
        <w:t xml:space="preserve"> mentionnées précédemment (Holland, 2012) et pour laquelle une méthode de ca</w:t>
      </w:r>
      <w:r>
        <w:rPr>
          <w:rStyle w:val="ISTE-Bluetext"/>
          <w:color w:val="000000"/>
        </w:rPr>
        <w:t>ractérisation empirique basée sur des corrélations retardées a été développée (Raimbault, 2017). L’application de cette méthode sur des données empiriques donne des résultats variés ou peu concluants, mais son utilisation couplée à des modèles de simulatio</w:t>
      </w:r>
      <w:r>
        <w:rPr>
          <w:rStyle w:val="ISTE-Bluetext"/>
          <w:color w:val="000000"/>
        </w:rPr>
        <w:t xml:space="preserve">n permet de lier indirectement les processus microscopiques avec une </w:t>
      </w:r>
      <w:proofErr w:type="spellStart"/>
      <w:r>
        <w:rPr>
          <w:rStyle w:val="ISTE-Bluetext"/>
          <w:color w:val="000000"/>
        </w:rPr>
        <w:t>co-évolution</w:t>
      </w:r>
      <w:proofErr w:type="spellEnd"/>
      <w:r>
        <w:rPr>
          <w:rStyle w:val="ISTE-Bluetext"/>
          <w:color w:val="000000"/>
        </w:rPr>
        <w:t xml:space="preserve"> émergente au</w:t>
      </w:r>
      <w:ins w:id="6" w:author="Denise" w:date="2023-07-12T11:12:00Z">
        <w:r w:rsidR="00526F43">
          <w:rPr>
            <w:rStyle w:val="ISTE-Bluetext"/>
            <w:color w:val="000000"/>
          </w:rPr>
          <w:t>x</w:t>
        </w:r>
      </w:ins>
      <w:r>
        <w:rPr>
          <w:rStyle w:val="ISTE-Bluetext"/>
          <w:color w:val="000000"/>
        </w:rPr>
        <w:t xml:space="preserve"> niveau</w:t>
      </w:r>
      <w:ins w:id="7" w:author="Denise" w:date="2023-07-12T11:12:00Z">
        <w:r w:rsidR="00526F43">
          <w:rPr>
            <w:rStyle w:val="ISTE-Bluetext"/>
            <w:color w:val="000000"/>
          </w:rPr>
          <w:t>x</w:t>
        </w:r>
      </w:ins>
      <w:del w:id="8" w:author="Denise" w:date="2023-07-12T11:12:00Z">
        <w:r w:rsidDel="00526F43">
          <w:rPr>
            <w:rStyle w:val="ISTE-Bluetext"/>
            <w:color w:val="000000"/>
          </w:rPr>
          <w:delText>x</w:delText>
        </w:r>
      </w:del>
      <w:r>
        <w:rPr>
          <w:rStyle w:val="ISTE-Bluetext"/>
          <w:color w:val="000000"/>
        </w:rPr>
        <w:t xml:space="preserve"> </w:t>
      </w:r>
      <w:proofErr w:type="spellStart"/>
      <w:r>
        <w:rPr>
          <w:rStyle w:val="ISTE-Bluetext"/>
          <w:color w:val="000000"/>
        </w:rPr>
        <w:t>mesoscopique</w:t>
      </w:r>
      <w:proofErr w:type="spellEnd"/>
      <w:r>
        <w:rPr>
          <w:rStyle w:val="ISTE-Bluetext"/>
          <w:color w:val="000000"/>
        </w:rPr>
        <w:t xml:space="preserve"> (</w:t>
      </w:r>
      <w:proofErr w:type="spellStart"/>
      <w:r>
        <w:rPr>
          <w:rStyle w:val="ISTE-Bluetext"/>
          <w:color w:val="000000"/>
        </w:rPr>
        <w:t>Raimbault</w:t>
      </w:r>
      <w:proofErr w:type="spellEnd"/>
      <w:r>
        <w:rPr>
          <w:rStyle w:val="ISTE-Bluetext"/>
          <w:color w:val="000000"/>
        </w:rPr>
        <w:t>, 2019d) et macroscopique (Raimbault, 2021a). Ce dernier modèle est celui utilisé dans cette étude.</w:t>
      </w:r>
    </w:p>
    <w:p w14:paraId="4ABC9F4F" w14:textId="10776C89" w:rsidR="007123C6" w:rsidRPr="00F46119" w:rsidRDefault="00D77CC1">
      <w:pPr>
        <w:pStyle w:val="ISTE-111levelheadaftera11headingorcaption"/>
        <w:rPr>
          <w:lang w:val="fr-FR"/>
        </w:rPr>
      </w:pPr>
      <w:r>
        <w:rPr>
          <w:rStyle w:val="ISTE-Bluetext"/>
        </w:rPr>
        <w:t>8.2.2 Description du modèle</w:t>
      </w:r>
    </w:p>
    <w:p w14:paraId="41386C92" w14:textId="77777777" w:rsidR="007123C6" w:rsidRDefault="00AB4B62">
      <w:pPr>
        <w:pStyle w:val="ISTE-paragraph"/>
      </w:pPr>
      <w:r>
        <w:rPr>
          <w:rStyle w:val="ISTE-Bluetext"/>
          <w:color w:val="000000"/>
        </w:rPr>
        <w:t>Le</w:t>
      </w:r>
      <w:r>
        <w:rPr>
          <w:rStyle w:val="ISTE-Bluetext"/>
          <w:color w:val="000000"/>
        </w:rPr>
        <w:t xml:space="preserve"> modèle de </w:t>
      </w:r>
      <w:proofErr w:type="spellStart"/>
      <w:r>
        <w:rPr>
          <w:rStyle w:val="ISTE-Bluetext"/>
          <w:color w:val="000000"/>
        </w:rPr>
        <w:t>co-évolution</w:t>
      </w:r>
      <w:proofErr w:type="spellEnd"/>
      <w:r>
        <w:rPr>
          <w:rStyle w:val="ISTE-Bluetext"/>
          <w:color w:val="000000"/>
        </w:rPr>
        <w:t xml:space="preserve"> des villes et des réseaux de transport à l'échelle macroscopique étend le modèle d'interactions spatiales introduit par Raimbault (2020c) en y ajoutant des vitesses dynamiques aux liens du réseau. Un système de villes est représenté</w:t>
      </w:r>
      <w:r>
        <w:rPr>
          <w:rStyle w:val="ISTE-Bluetext"/>
          <w:color w:val="000000"/>
        </w:rPr>
        <w:t xml:space="preserve"> sous la forme de villes, qui sont des agents, et de liens du réseau entre celles-ci. Les flux entre les villes sont déterminés par un modèle d'interactions spatiales. Ces flux déterminent les taux de croissance des villes, tandis que les liens du réseau é</w:t>
      </w:r>
      <w:r>
        <w:rPr>
          <w:rStyle w:val="ISTE-Bluetext"/>
          <w:color w:val="000000"/>
        </w:rPr>
        <w:t>voluent selon le flux qui les traverse</w:t>
      </w:r>
      <w:del w:id="9" w:author="Denise" w:date="2023-07-12T11:13:00Z">
        <w:r w:rsidDel="00526F43">
          <w:rPr>
            <w:rStyle w:val="ISTE-Bluetext"/>
            <w:color w:val="000000"/>
          </w:rPr>
          <w:delText>n</w:delText>
        </w:r>
        <w:r w:rsidDel="00526F43">
          <w:rPr>
            <w:rStyle w:val="ISTE-Bluetext"/>
            <w:color w:val="000000"/>
          </w:rPr>
          <w:delText>t</w:delText>
        </w:r>
      </w:del>
      <w:r>
        <w:rPr>
          <w:rStyle w:val="ISTE-Bluetext"/>
          <w:color w:val="000000"/>
        </w:rPr>
        <w:t xml:space="preserve"> (voir (</w:t>
      </w:r>
      <w:proofErr w:type="spellStart"/>
      <w:r>
        <w:rPr>
          <w:rStyle w:val="ISTE-Bluetext"/>
          <w:color w:val="000000"/>
        </w:rPr>
        <w:t>Raimbault</w:t>
      </w:r>
      <w:proofErr w:type="spellEnd"/>
      <w:r>
        <w:rPr>
          <w:rStyle w:val="ISTE-Bluetext"/>
          <w:color w:val="000000"/>
        </w:rPr>
        <w:t>, 2021a) pour une description mathématique complète du modèle). Nous décrivons ci-dessous la spécification et les paramètres utilisés ici.</w:t>
      </w:r>
    </w:p>
    <w:p w14:paraId="2CA9F2D5" w14:textId="77777777" w:rsidR="007123C6" w:rsidRDefault="00AB4B62">
      <w:pPr>
        <w:pStyle w:val="ISTE-paragraph"/>
      </w:pPr>
      <w:r>
        <w:rPr>
          <w:rStyle w:val="ISTE-Bluetext"/>
          <w:color w:val="000000"/>
        </w:rPr>
        <w:t xml:space="preserve">Un pas de temps du modèle de simulation comporte les étapes </w:t>
      </w:r>
      <w:r>
        <w:rPr>
          <w:rStyle w:val="ISTE-Bluetext"/>
          <w:color w:val="000000"/>
        </w:rPr>
        <w:t>suivantes:</w:t>
      </w:r>
    </w:p>
    <w:p w14:paraId="0ED5AE66" w14:textId="77777777" w:rsidR="007123C6" w:rsidRDefault="00AB4B62">
      <w:pPr>
        <w:pStyle w:val="ISTE-paragraph"/>
        <w:numPr>
          <w:ilvl w:val="0"/>
          <w:numId w:val="26"/>
        </w:numPr>
      </w:pPr>
      <w:r>
        <w:rPr>
          <w:rStyle w:val="ISTE-Bluetext"/>
          <w:color w:val="000000"/>
        </w:rPr>
        <w:t xml:space="preserve">les populations des villes évoluent suivant les flux d'interaction gravitaires de poids unitaire </w:t>
      </w:r>
      <w:proofErr w:type="spellStart"/>
      <w:r>
        <w:rPr>
          <w:rStyle w:val="ISTE-Bluetext"/>
          <w:i/>
          <w:iCs/>
          <w:color w:val="000000"/>
        </w:rPr>
        <w:t>w</w:t>
      </w:r>
      <w:r>
        <w:rPr>
          <w:rStyle w:val="ISTE-Bluetext"/>
          <w:i/>
          <w:iCs/>
          <w:color w:val="000000"/>
          <w:vertAlign w:val="subscript"/>
        </w:rPr>
        <w:t>G</w:t>
      </w:r>
      <w:proofErr w:type="spellEnd"/>
      <w:r>
        <w:rPr>
          <w:rStyle w:val="ISTE-Bluetext"/>
          <w:i/>
          <w:iCs/>
          <w:color w:val="000000"/>
          <w:vertAlign w:val="subscript"/>
        </w:rPr>
        <w:t>,</w:t>
      </w:r>
      <w:r>
        <w:rPr>
          <w:rStyle w:val="ISTE-Bluetext"/>
          <w:color w:val="000000"/>
        </w:rPr>
        <w:t xml:space="preserve"> avec un paramètre de décroissance de la distance </w:t>
      </w:r>
      <w:proofErr w:type="spellStart"/>
      <w:r>
        <w:rPr>
          <w:rStyle w:val="ISTE-Bluetext"/>
          <w:i/>
          <w:iCs/>
          <w:color w:val="000000"/>
        </w:rPr>
        <w:t>d</w:t>
      </w:r>
      <w:r>
        <w:rPr>
          <w:rStyle w:val="ISTE-Bluetext"/>
          <w:i/>
          <w:iCs/>
          <w:color w:val="000000"/>
          <w:vertAlign w:val="subscript"/>
        </w:rPr>
        <w:t>G</w:t>
      </w:r>
      <w:proofErr w:type="spellEnd"/>
      <w:r>
        <w:t xml:space="preserve"> (distance effective prenant en compte la vitesse des liens)</w:t>
      </w:r>
      <w:r>
        <w:rPr>
          <w:rStyle w:val="ISTE-Bluetext"/>
          <w:i/>
          <w:iCs/>
          <w:color w:val="000000"/>
          <w:vertAlign w:val="subscript"/>
        </w:rPr>
        <w:t xml:space="preserve"> </w:t>
      </w:r>
      <w:r>
        <w:rPr>
          <w:rStyle w:val="ISTE-Bluetext"/>
          <w:color w:val="000000"/>
        </w:rPr>
        <w:t>; les flux sont d’autant plus im</w:t>
      </w:r>
      <w:r>
        <w:rPr>
          <w:rStyle w:val="ISTE-Bluetext"/>
          <w:color w:val="000000"/>
        </w:rPr>
        <w:t xml:space="preserve">portants que les villes sont peuplées, ce qui est représenté formellement dans le modèle par un exposant scalant </w:t>
      </w:r>
      <w:proofErr w:type="spellStart"/>
      <w:r>
        <w:rPr>
          <w:rStyle w:val="ISTE-Bluetext"/>
          <w:i/>
          <w:iCs/>
          <w:color w:val="000000"/>
        </w:rPr>
        <w:t>γ</w:t>
      </w:r>
      <w:r>
        <w:rPr>
          <w:rStyle w:val="ISTE-Bluetext"/>
          <w:i/>
          <w:iCs/>
          <w:color w:val="000000"/>
          <w:vertAlign w:val="subscript"/>
        </w:rPr>
        <w:t>G</w:t>
      </w:r>
      <w:proofErr w:type="spellEnd"/>
      <w:r>
        <w:rPr>
          <w:rStyle w:val="ISTE-Bluetext"/>
          <w:color w:val="000000"/>
        </w:rPr>
        <w:t xml:space="preserve"> ; les villes n'ont pas de croissance endogène (absence d’un modèle de croissance de type </w:t>
      </w:r>
      <w:proofErr w:type="spellStart"/>
      <w:r>
        <w:rPr>
          <w:rStyle w:val="ISTE-Bluetext"/>
          <w:color w:val="000000"/>
        </w:rPr>
        <w:t>Gibrat</w:t>
      </w:r>
      <w:proofErr w:type="spellEnd"/>
      <w:r>
        <w:rPr>
          <w:rStyle w:val="ISTE-Bluetext"/>
          <w:color w:val="000000"/>
        </w:rPr>
        <w:t xml:space="preserve"> (</w:t>
      </w:r>
      <w:proofErr w:type="spellStart"/>
      <w:r>
        <w:rPr>
          <w:rStyle w:val="ISTE-Bluetext"/>
          <w:color w:val="000000"/>
        </w:rPr>
        <w:t>Favaro</w:t>
      </w:r>
      <w:proofErr w:type="spellEnd"/>
      <w:r>
        <w:rPr>
          <w:rStyle w:val="ISTE-Bluetext"/>
          <w:color w:val="000000"/>
        </w:rPr>
        <w:t xml:space="preserve"> &amp; </w:t>
      </w:r>
      <w:proofErr w:type="spellStart"/>
      <w:r>
        <w:rPr>
          <w:rStyle w:val="ISTE-Bluetext"/>
          <w:color w:val="000000"/>
        </w:rPr>
        <w:t>Pumain</w:t>
      </w:r>
      <w:proofErr w:type="spellEnd"/>
      <w:r>
        <w:rPr>
          <w:rStyle w:val="ISTE-Bluetext"/>
          <w:color w:val="000000"/>
        </w:rPr>
        <w:t>, 2011)) puisque notre étude</w:t>
      </w:r>
      <w:r>
        <w:rPr>
          <w:rStyle w:val="ISTE-Bluetext"/>
          <w:color w:val="000000"/>
        </w:rPr>
        <w:t xml:space="preserve"> se concentre sur leurs interactions ;</w:t>
      </w:r>
    </w:p>
    <w:p w14:paraId="36902A70" w14:textId="77777777" w:rsidR="007123C6" w:rsidRDefault="00AB4B62">
      <w:pPr>
        <w:pStyle w:val="ISTE-paragraph"/>
        <w:numPr>
          <w:ilvl w:val="0"/>
          <w:numId w:val="26"/>
        </w:numPr>
      </w:pPr>
      <w:r>
        <w:rPr>
          <w:rStyle w:val="ISTE-Bluetext"/>
          <w:color w:val="000000"/>
        </w:rPr>
        <w:lastRenderedPageBreak/>
        <w:t xml:space="preserve">les flux sont assignés aux liens du réseau : soit au lien direct entre deux villes dans le cas du réseau virtuel, soit par un algorithme de distribution par plus court chemin (centralité d'intermédiarité) dans le cas </w:t>
      </w:r>
      <w:r>
        <w:rPr>
          <w:rStyle w:val="ISTE-Bluetext"/>
          <w:color w:val="000000"/>
        </w:rPr>
        <w:t>d'un réseau physique ;</w:t>
      </w:r>
    </w:p>
    <w:p w14:paraId="53B8EB0B" w14:textId="05F54DB7" w:rsidR="007123C6" w:rsidRDefault="00AB4B62">
      <w:pPr>
        <w:pStyle w:val="ISTE-paragraph"/>
        <w:numPr>
          <w:ilvl w:val="0"/>
          <w:numId w:val="26"/>
        </w:numPr>
      </w:pPr>
      <w:r>
        <w:rPr>
          <w:rStyle w:val="ISTE-Bluetext"/>
          <w:color w:val="000000"/>
        </w:rPr>
        <w:t xml:space="preserve">la vitesse qui caractérise les liens évolue selon une fonction d'auto-renforcement par seuil en fonction des flux, considérant un taux maximal de croissance du temps de trajet </w:t>
      </w:r>
      <w:proofErr w:type="spellStart"/>
      <w:r>
        <w:rPr>
          <w:rStyle w:val="ISTE-Bluetext"/>
          <w:i/>
          <w:iCs/>
          <w:color w:val="000000"/>
        </w:rPr>
        <w:t>g</w:t>
      </w:r>
      <w:r>
        <w:rPr>
          <w:rStyle w:val="ISTE-Bluetext"/>
          <w:i/>
          <w:iCs/>
          <w:color w:val="000000"/>
          <w:vertAlign w:val="subscript"/>
        </w:rPr>
        <w:t>M</w:t>
      </w:r>
      <w:proofErr w:type="spellEnd"/>
      <w:r>
        <w:rPr>
          <w:rStyle w:val="ISTE-Bluetext"/>
          <w:i/>
          <w:iCs/>
          <w:color w:val="000000"/>
          <w:vertAlign w:val="subscript"/>
        </w:rPr>
        <w:t> </w:t>
      </w:r>
      <w:proofErr w:type="gramStart"/>
      <w:r>
        <w:rPr>
          <w:rStyle w:val="ISTE-Bluetext"/>
          <w:color w:val="000000"/>
        </w:rPr>
        <w:t>;un</w:t>
      </w:r>
      <w:proofErr w:type="gramEnd"/>
      <w:r>
        <w:rPr>
          <w:rStyle w:val="ISTE-Bluetext"/>
          <w:color w:val="000000"/>
        </w:rPr>
        <w:t xml:space="preserve"> seuil pour les flux </w:t>
      </w:r>
      <w:del w:id="10" w:author="Denise" w:date="2023-07-12T11:13:00Z">
        <w:r w:rsidDel="00526F43">
          <w:rPr>
            <w:rStyle w:val="ISTE-Bluetext"/>
            <w:color w:val="000000"/>
          </w:rPr>
          <w:delText>au dessus</w:delText>
        </w:r>
      </w:del>
      <w:ins w:id="11" w:author="Denise" w:date="2023-07-12T11:13:00Z">
        <w:r w:rsidR="00526F43">
          <w:rPr>
            <w:rStyle w:val="ISTE-Bluetext"/>
            <w:color w:val="000000"/>
          </w:rPr>
          <w:t>au-dessus</w:t>
        </w:r>
      </w:ins>
      <w:r>
        <w:rPr>
          <w:rStyle w:val="ISTE-Bluetext"/>
          <w:color w:val="000000"/>
        </w:rPr>
        <w:t xml:space="preserve"> (respectivement en d</w:t>
      </w:r>
      <w:r>
        <w:rPr>
          <w:rStyle w:val="ISTE-Bluetext"/>
          <w:color w:val="000000"/>
        </w:rPr>
        <w:t>essous) duquel la vitesse augmente (respectivement diminue) déterminé par un paramètre de quantile des flux φ</w:t>
      </w:r>
      <w:r>
        <w:rPr>
          <w:rStyle w:val="ISTE-Bluetext"/>
          <w:color w:val="000000"/>
          <w:vertAlign w:val="subscript"/>
        </w:rPr>
        <w:t>0</w:t>
      </w:r>
      <w:r>
        <w:rPr>
          <w:rStyle w:val="ISTE-Bluetext"/>
          <w:color w:val="000000"/>
          <w:vertAlign w:val="superscript"/>
        </w:rPr>
        <w:t>(q)</w:t>
      </w:r>
      <w:r>
        <w:rPr>
          <w:rStyle w:val="ISTE-Bluetext"/>
          <w:color w:val="000000"/>
        </w:rPr>
        <w:t xml:space="preserve">; et une loi d'échelle (i.e. loi de puissance) d’exposant scalant </w:t>
      </w:r>
      <w:proofErr w:type="spellStart"/>
      <w:r>
        <w:rPr>
          <w:rStyle w:val="ISTE-Bluetext"/>
          <w:i/>
          <w:iCs/>
          <w:color w:val="000000"/>
        </w:rPr>
        <w:t>γ</w:t>
      </w:r>
      <w:r>
        <w:rPr>
          <w:rStyle w:val="ISTE-Bluetext"/>
          <w:i/>
          <w:iCs/>
          <w:color w:val="000000"/>
          <w:vertAlign w:val="subscript"/>
        </w:rPr>
        <w:t>N</w:t>
      </w:r>
      <w:proofErr w:type="spellEnd"/>
      <w:r>
        <w:rPr>
          <w:rStyle w:val="ISTE-Bluetext"/>
          <w:i/>
          <w:iCs/>
          <w:color w:val="000000"/>
          <w:vertAlign w:val="subscript"/>
        </w:rPr>
        <w:t xml:space="preserve"> </w:t>
      </w:r>
      <w:r>
        <w:rPr>
          <w:rStyle w:val="ISTE-Bluetext"/>
          <w:color w:val="000000"/>
        </w:rPr>
        <w:t>en fonction des flux.</w:t>
      </w:r>
    </w:p>
    <w:p w14:paraId="781DF576" w14:textId="45275E0B" w:rsidR="007123C6" w:rsidRDefault="00AB4B62">
      <w:pPr>
        <w:pStyle w:val="ISTE-paragraph"/>
      </w:pPr>
      <w:r>
        <w:rPr>
          <w:rStyle w:val="ISTE-Bluetext"/>
          <w:color w:val="000000"/>
        </w:rPr>
        <w:t>Le modèle peut être initialisé sur des données réell</w:t>
      </w:r>
      <w:r>
        <w:rPr>
          <w:rStyle w:val="ISTE-Bluetext"/>
          <w:color w:val="000000"/>
        </w:rPr>
        <w:t xml:space="preserve">es ou par génération d'une configuration initiale synthétique qui a ses propres paramètres (Raimbault et </w:t>
      </w:r>
      <w:proofErr w:type="gramStart"/>
      <w:r>
        <w:rPr>
          <w:rStyle w:val="ISTE-Bluetext"/>
          <w:color w:val="000000"/>
        </w:rPr>
        <w:t>al.,</w:t>
      </w:r>
      <w:proofErr w:type="gramEnd"/>
      <w:r>
        <w:rPr>
          <w:rStyle w:val="ISTE-Bluetext"/>
          <w:color w:val="000000"/>
        </w:rPr>
        <w:t xml:space="preserve"> 2019). Dans notre cas, </w:t>
      </w:r>
      <w:r>
        <w:rPr>
          <w:rStyle w:val="ISTE-Bluetext"/>
          <w:i/>
          <w:iCs/>
          <w:color w:val="000000"/>
        </w:rPr>
        <w:t>N=30</w:t>
      </w:r>
      <w:r>
        <w:rPr>
          <w:rStyle w:val="ISTE-Bluetext"/>
          <w:color w:val="000000"/>
        </w:rPr>
        <w:t xml:space="preserve"> villes sont distribuées aléatoirement dans un espace uniforme de largeur </w:t>
      </w:r>
      <w:r>
        <w:rPr>
          <w:rStyle w:val="ISTE-Bluetext"/>
          <w:i/>
          <w:iCs/>
          <w:color w:val="000000"/>
        </w:rPr>
        <w:t>W</w:t>
      </w:r>
      <w:r>
        <w:rPr>
          <w:rStyle w:val="ISTE-Bluetext"/>
          <w:color w:val="000000"/>
        </w:rPr>
        <w:t>=200km, et les populations des villes suiven</w:t>
      </w:r>
      <w:r>
        <w:rPr>
          <w:rStyle w:val="ISTE-Bluetext"/>
          <w:color w:val="000000"/>
        </w:rPr>
        <w:t>t une loi rang-taille d’exposant scalant α</w:t>
      </w:r>
      <w:r>
        <w:rPr>
          <w:rStyle w:val="ISTE-Bluetext"/>
          <w:color w:val="000000"/>
          <w:vertAlign w:val="subscript"/>
        </w:rPr>
        <w:t>S</w:t>
      </w:r>
      <w:r>
        <w:rPr>
          <w:rStyle w:val="ISTE-Bluetext"/>
          <w:color w:val="000000"/>
        </w:rPr>
        <w:t>. Dans le cas du réseau virtuel, toutes les paires de liens sont initialisées avec une allure unitaire (distance effective initialement égale à la longueur du lien), tandis que dans le cas du réseau physique, un r</w:t>
      </w:r>
      <w:r>
        <w:rPr>
          <w:rStyle w:val="ISTE-Bluetext"/>
          <w:color w:val="000000"/>
        </w:rPr>
        <w:t xml:space="preserve">éseau en grille perturbé </w:t>
      </w:r>
      <w:r>
        <w:t xml:space="preserve">(partant d’une grille, suppression d’une quantité fixe de lien puis perturbation locale des coordonnées des nœuds) </w:t>
      </w:r>
      <w:r>
        <w:rPr>
          <w:rStyle w:val="ISTE-Bluetext"/>
          <w:color w:val="000000"/>
        </w:rPr>
        <w:t xml:space="preserve">est utilisé comme décrit dans Raimbault (2021a). Nous montrons en Fig. </w:t>
      </w:r>
      <w:r w:rsidR="00367A68">
        <w:rPr>
          <w:rStyle w:val="ISTE-Bluetext"/>
          <w:color w:val="000000"/>
        </w:rPr>
        <w:t>8</w:t>
      </w:r>
      <w:r>
        <w:rPr>
          <w:rStyle w:val="ISTE-Bluetext"/>
          <w:color w:val="000000"/>
        </w:rPr>
        <w:t>.1 des applications du modèle pour les résea</w:t>
      </w:r>
      <w:r>
        <w:rPr>
          <w:rStyle w:val="ISTE-Bluetext"/>
          <w:color w:val="000000"/>
        </w:rPr>
        <w:t>ux virtuels et physiques d’un système de villes synthétique, et pour le système de villes français avec les données du réseau ferré. Concernant le système de villes synthétique, nous observons visuellement que le nombre de liens importants est plus petit d</w:t>
      </w:r>
      <w:r>
        <w:rPr>
          <w:rStyle w:val="ISTE-Bluetext"/>
          <w:color w:val="000000"/>
        </w:rPr>
        <w:t>ans le cas du réseau physique comme cela pouvait être attendu puisque l'infrastructure est partagée par des flux voisins. Pour le système de villes réel, les liens les plus importants qui émergent correspondent globalement aux lignes à grande vitesse exist</w:t>
      </w:r>
      <w:r>
        <w:rPr>
          <w:rStyle w:val="ISTE-Bluetext"/>
          <w:color w:val="000000"/>
        </w:rPr>
        <w:t>antes.</w:t>
      </w:r>
    </w:p>
    <w:p w14:paraId="305EA25C" w14:textId="77777777" w:rsidR="007123C6" w:rsidRDefault="00AB4B62">
      <w:pPr>
        <w:pStyle w:val="ISTE-paragraph"/>
        <w:ind w:firstLine="0"/>
      </w:pPr>
      <w:r>
        <w:rPr>
          <w:rStyle w:val="ISTE-Bluetext"/>
          <w:color w:val="000000"/>
        </w:rPr>
        <w:t>Dans la configuration choisie pour nos explorations, le modèle a donc sept paramètres pour lesquels nous donnons les intervalles de valeurs prises dans les expériences : la hiérarchie initiale de la population α</w:t>
      </w:r>
      <w:r>
        <w:rPr>
          <w:rStyle w:val="ISTE-Bluetext"/>
          <w:color w:val="000000"/>
          <w:vertAlign w:val="subscript"/>
        </w:rPr>
        <w:t>S</w:t>
      </w:r>
      <w:r>
        <w:rPr>
          <w:rStyle w:val="ISTE-Bluetext"/>
          <w:color w:val="000000"/>
        </w:rPr>
        <w:t xml:space="preserve"> ∈ [0.1; 2.0], le poids de l'interact</w:t>
      </w:r>
      <w:r>
        <w:rPr>
          <w:rStyle w:val="ISTE-Bluetext"/>
          <w:color w:val="000000"/>
        </w:rPr>
        <w:t xml:space="preserve">ion gravitaire </w:t>
      </w:r>
      <w:proofErr w:type="spellStart"/>
      <w:r>
        <w:rPr>
          <w:rStyle w:val="ISTE-Bluetext"/>
          <w:i/>
          <w:iCs/>
          <w:color w:val="000000"/>
        </w:rPr>
        <w:t>w</w:t>
      </w:r>
      <w:r>
        <w:rPr>
          <w:rStyle w:val="ISTE-Bluetext"/>
          <w:i/>
          <w:iCs/>
          <w:color w:val="000000"/>
          <w:vertAlign w:val="subscript"/>
        </w:rPr>
        <w:t>G</w:t>
      </w:r>
      <w:proofErr w:type="spellEnd"/>
      <w:r>
        <w:rPr>
          <w:rStyle w:val="ISTE-Bluetext"/>
          <w:color w:val="000000"/>
        </w:rPr>
        <w:t xml:space="preserve"> ∈ [1e-4; 1e-2], la hiérarchie de l'interaction gravitaire </w:t>
      </w:r>
      <w:proofErr w:type="spellStart"/>
      <w:r>
        <w:rPr>
          <w:rStyle w:val="ISTE-Bluetext"/>
          <w:i/>
          <w:iCs/>
          <w:color w:val="000000"/>
        </w:rPr>
        <w:t>γ</w:t>
      </w:r>
      <w:r>
        <w:rPr>
          <w:rStyle w:val="ISTE-Bluetext"/>
          <w:i/>
          <w:iCs/>
          <w:color w:val="000000"/>
          <w:vertAlign w:val="subscript"/>
        </w:rPr>
        <w:t>G</w:t>
      </w:r>
      <w:proofErr w:type="spellEnd"/>
      <w:r>
        <w:rPr>
          <w:rStyle w:val="ISTE-Bluetext"/>
          <w:color w:val="000000"/>
        </w:rPr>
        <w:t xml:space="preserve"> ∈ [0.0 ; 5.0], la distance d'interaction gravitaire </w:t>
      </w:r>
      <w:proofErr w:type="spellStart"/>
      <w:r>
        <w:rPr>
          <w:rStyle w:val="ISTE-Bluetext"/>
          <w:i/>
          <w:iCs/>
          <w:color w:val="000000"/>
        </w:rPr>
        <w:t>d</w:t>
      </w:r>
      <w:r>
        <w:rPr>
          <w:rStyle w:val="ISTE-Bluetext"/>
          <w:i/>
          <w:iCs/>
          <w:color w:val="000000"/>
          <w:vertAlign w:val="subscript"/>
        </w:rPr>
        <w:t>G</w:t>
      </w:r>
      <w:proofErr w:type="spellEnd"/>
      <w:r>
        <w:rPr>
          <w:rStyle w:val="ISTE-Bluetext"/>
          <w:i/>
          <w:iCs/>
          <w:color w:val="000000"/>
          <w:vertAlign w:val="subscript"/>
        </w:rPr>
        <w:t xml:space="preserve"> </w:t>
      </w:r>
      <w:r>
        <w:rPr>
          <w:rStyle w:val="ISTE-Bluetext"/>
          <w:color w:val="000000"/>
        </w:rPr>
        <w:t xml:space="preserve">∈ [1.0; 500.0], la croissance maximale de la vitesse du réseau </w:t>
      </w:r>
      <w:proofErr w:type="spellStart"/>
      <w:r>
        <w:rPr>
          <w:rStyle w:val="ISTE-Bluetext"/>
          <w:i/>
          <w:iCs/>
          <w:color w:val="000000"/>
        </w:rPr>
        <w:t>g</w:t>
      </w:r>
      <w:r>
        <w:rPr>
          <w:rStyle w:val="ISTE-Bluetext"/>
          <w:i/>
          <w:iCs/>
          <w:color w:val="000000"/>
          <w:vertAlign w:val="subscript"/>
        </w:rPr>
        <w:t>M</w:t>
      </w:r>
      <w:proofErr w:type="spellEnd"/>
      <w:r>
        <w:rPr>
          <w:rStyle w:val="ISTE-Bluetext"/>
          <w:color w:val="000000"/>
        </w:rPr>
        <w:t xml:space="preserve"> ∈ [0.0; 0.05 ], la hiérarchie de la croissance du réseau</w:t>
      </w:r>
      <w:r>
        <w:rPr>
          <w:rStyle w:val="ISTE-Bluetext"/>
          <w:color w:val="000000"/>
        </w:rPr>
        <w:t xml:space="preserve"> </w:t>
      </w:r>
      <w:proofErr w:type="spellStart"/>
      <w:r>
        <w:rPr>
          <w:rStyle w:val="ISTE-Bluetext"/>
          <w:i/>
          <w:iCs/>
          <w:color w:val="000000"/>
        </w:rPr>
        <w:t>γ</w:t>
      </w:r>
      <w:r>
        <w:rPr>
          <w:rStyle w:val="ISTE-Bluetext"/>
          <w:i/>
          <w:iCs/>
          <w:color w:val="000000"/>
          <w:vertAlign w:val="subscript"/>
        </w:rPr>
        <w:t>N</w:t>
      </w:r>
      <w:proofErr w:type="spellEnd"/>
      <w:r>
        <w:rPr>
          <w:rStyle w:val="ISTE-Bluetext"/>
          <w:color w:val="000000"/>
        </w:rPr>
        <w:t xml:space="preserve"> ∈ [0.0; 5.0], et le quantile du seuil de réseau φ</w:t>
      </w:r>
      <w:r>
        <w:rPr>
          <w:rStyle w:val="ISTE-Bluetext"/>
          <w:color w:val="000000"/>
          <w:vertAlign w:val="subscript"/>
        </w:rPr>
        <w:t>0</w:t>
      </w:r>
      <w:r>
        <w:rPr>
          <w:rStyle w:val="ISTE-Bluetext"/>
          <w:color w:val="000000"/>
          <w:vertAlign w:val="superscript"/>
        </w:rPr>
        <w:t>(q)</w:t>
      </w:r>
      <w:r>
        <w:rPr>
          <w:rStyle w:val="ISTE-Bluetext"/>
          <w:color w:val="000000"/>
        </w:rPr>
        <w:t xml:space="preserve"> ∈ [0;1].</w:t>
      </w:r>
    </w:p>
    <w:p w14:paraId="39876BE1" w14:textId="77777777" w:rsidR="007123C6" w:rsidRDefault="00AB4B62">
      <w:pPr>
        <w:pStyle w:val="ISTE-Figure"/>
      </w:pPr>
      <w:r>
        <w:rPr>
          <w:rStyle w:val="ISTE-Bluetext"/>
          <w:noProof/>
          <w:color w:val="00000A"/>
        </w:rPr>
        <w:lastRenderedPageBreak/>
        <w:drawing>
          <wp:inline distT="0" distB="0" distL="0" distR="0" wp14:anchorId="576C8F79" wp14:editId="7AC8F875">
            <wp:extent cx="3201120" cy="4801320"/>
            <wp:effectExtent l="0" t="0" r="0" b="0"/>
            <wp:docPr id="33182447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3201120" cy="4801320"/>
                    </a:xfrm>
                    <a:prstGeom prst="rect">
                      <a:avLst/>
                    </a:prstGeom>
                  </pic:spPr>
                </pic:pic>
              </a:graphicData>
            </a:graphic>
          </wp:inline>
        </w:drawing>
      </w:r>
    </w:p>
    <w:p w14:paraId="1B426305" w14:textId="10C0E531" w:rsidR="007123C6" w:rsidRPr="00F46119" w:rsidRDefault="00AB4B62">
      <w:pPr>
        <w:pStyle w:val="ISTE-Figure"/>
        <w:rPr>
          <w:lang w:val="fr-FR"/>
        </w:rPr>
      </w:pPr>
      <w:r>
        <w:rPr>
          <w:rStyle w:val="ISTE-captionFigureEncadrnoital"/>
        </w:rPr>
        <w:t xml:space="preserve">Figure </w:t>
      </w:r>
      <w:r w:rsidR="00D77CC1">
        <w:rPr>
          <w:rStyle w:val="ISTE-captionFigureEncadrnoital"/>
        </w:rPr>
        <w:t>8</w:t>
      </w:r>
      <w:r>
        <w:rPr>
          <w:rStyle w:val="ISTE-captionFigureEncadrnoital"/>
        </w:rPr>
        <w:t>.1.</w:t>
      </w:r>
      <w:r w:rsidRPr="00F46119">
        <w:rPr>
          <w:lang w:val="fr-FR"/>
        </w:rPr>
        <w:t xml:space="preserve"> </w:t>
      </w:r>
      <w:r w:rsidRPr="00F46119">
        <w:rPr>
          <w:b/>
          <w:bCs/>
          <w:lang w:val="fr-FR"/>
        </w:rPr>
        <w:t xml:space="preserve">Exemples d’applications du modèle de </w:t>
      </w:r>
      <w:proofErr w:type="spellStart"/>
      <w:r w:rsidRPr="00F46119">
        <w:rPr>
          <w:b/>
          <w:bCs/>
          <w:lang w:val="fr-FR"/>
        </w:rPr>
        <w:t>co-évolution</w:t>
      </w:r>
      <w:proofErr w:type="spellEnd"/>
      <w:r w:rsidRPr="00F46119">
        <w:rPr>
          <w:b/>
          <w:bCs/>
          <w:lang w:val="fr-FR"/>
        </w:rPr>
        <w:t>.</w:t>
      </w:r>
      <w:r w:rsidRPr="00F46119">
        <w:rPr>
          <w:lang w:val="fr-FR"/>
        </w:rPr>
        <w:t xml:space="preserve"> </w:t>
      </w:r>
      <w:r w:rsidRPr="00F46119">
        <w:rPr>
          <w:i/>
          <w:iCs/>
          <w:lang w:val="fr-FR"/>
        </w:rPr>
        <w:t>(Première ligne)</w:t>
      </w:r>
      <w:r w:rsidRPr="00F46119">
        <w:rPr>
          <w:lang w:val="fr-FR"/>
        </w:rPr>
        <w:t xml:space="preserve"> Système de villes synthétique avec réseau virtuel, configuration initiale (gauche) et après </w:t>
      </w:r>
      <w:proofErr w:type="spellStart"/>
      <w:r w:rsidRPr="00F46119">
        <w:rPr>
          <w:i/>
          <w:iCs/>
          <w:lang w:val="fr-FR"/>
        </w:rPr>
        <w:t>t</w:t>
      </w:r>
      <w:r w:rsidRPr="00F46119">
        <w:rPr>
          <w:i/>
          <w:iCs/>
          <w:vertAlign w:val="subscript"/>
          <w:lang w:val="fr-FR"/>
        </w:rPr>
        <w:t>f</w:t>
      </w:r>
      <w:proofErr w:type="spellEnd"/>
      <w:r w:rsidRPr="00F46119">
        <w:rPr>
          <w:i/>
          <w:iCs/>
          <w:vertAlign w:val="subscript"/>
          <w:lang w:val="fr-FR"/>
        </w:rPr>
        <w:t xml:space="preserve"> </w:t>
      </w:r>
      <w:r w:rsidRPr="00F46119">
        <w:rPr>
          <w:lang w:val="fr-FR"/>
        </w:rPr>
        <w:t xml:space="preserve">= 30 pas de temps (droite), avec paramètres </w:t>
      </w:r>
      <w:r>
        <w:rPr>
          <w:rStyle w:val="ISTE-Bluetext"/>
          <w:color w:val="000000"/>
        </w:rPr>
        <w:t>α</w:t>
      </w:r>
      <w:r>
        <w:rPr>
          <w:rStyle w:val="ISTE-Bluetext"/>
          <w:color w:val="000000"/>
          <w:vertAlign w:val="subscript"/>
        </w:rPr>
        <w:t>S</w:t>
      </w:r>
      <w:r w:rsidRPr="00F46119">
        <w:rPr>
          <w:lang w:val="fr-FR"/>
        </w:rPr>
        <w:t xml:space="preserve"> = 1, </w:t>
      </w:r>
      <w:r>
        <w:rPr>
          <w:rStyle w:val="ISTE-Bluetext"/>
          <w:color w:val="000000"/>
        </w:rPr>
        <w:t>φ</w:t>
      </w:r>
      <w:r>
        <w:rPr>
          <w:rStyle w:val="ISTE-Bluetext"/>
          <w:color w:val="000000"/>
          <w:vertAlign w:val="subscript"/>
        </w:rPr>
        <w:t>0</w:t>
      </w:r>
      <w:r>
        <w:rPr>
          <w:rStyle w:val="ISTE-Bluetext"/>
          <w:color w:val="000000"/>
          <w:vertAlign w:val="superscript"/>
        </w:rPr>
        <w:t>(q)</w:t>
      </w:r>
      <w:r w:rsidRPr="00F46119">
        <w:rPr>
          <w:lang w:val="fr-FR"/>
        </w:rPr>
        <w:t xml:space="preserve"> = 0.9, </w:t>
      </w:r>
      <w:proofErr w:type="spellStart"/>
      <w:r w:rsidRPr="00F46119">
        <w:rPr>
          <w:i/>
          <w:iCs/>
          <w:lang w:val="fr-FR"/>
        </w:rPr>
        <w:t>g</w:t>
      </w:r>
      <w:r w:rsidRPr="00F46119">
        <w:rPr>
          <w:i/>
          <w:iCs/>
          <w:vertAlign w:val="subscript"/>
          <w:lang w:val="fr-FR"/>
        </w:rPr>
        <w:t>M</w:t>
      </w:r>
      <w:proofErr w:type="spellEnd"/>
      <w:r w:rsidRPr="00F46119">
        <w:rPr>
          <w:lang w:val="fr-FR"/>
        </w:rPr>
        <w:t xml:space="preserve"> = 0.01, </w:t>
      </w:r>
      <w:proofErr w:type="spellStart"/>
      <w:r>
        <w:rPr>
          <w:rStyle w:val="ISTE-Bluetext"/>
          <w:i/>
          <w:iCs/>
          <w:color w:val="000000"/>
        </w:rPr>
        <w:t>γ</w:t>
      </w:r>
      <w:r>
        <w:rPr>
          <w:rStyle w:val="ISTE-Bluetext"/>
          <w:i/>
          <w:iCs/>
          <w:color w:val="000000"/>
          <w:vertAlign w:val="subscript"/>
        </w:rPr>
        <w:t>N</w:t>
      </w:r>
      <w:proofErr w:type="spellEnd"/>
      <w:r w:rsidRPr="00F46119">
        <w:rPr>
          <w:lang w:val="fr-FR"/>
        </w:rPr>
        <w:t xml:space="preserve">=2, </w:t>
      </w:r>
      <w:proofErr w:type="spellStart"/>
      <w:r w:rsidRPr="00F46119">
        <w:rPr>
          <w:i/>
          <w:iCs/>
          <w:lang w:val="fr-FR"/>
        </w:rPr>
        <w:t>w</w:t>
      </w:r>
      <w:r w:rsidRPr="00F46119">
        <w:rPr>
          <w:i/>
          <w:iCs/>
          <w:vertAlign w:val="subscript"/>
          <w:lang w:val="fr-FR"/>
        </w:rPr>
        <w:t>G</w:t>
      </w:r>
      <w:proofErr w:type="spellEnd"/>
      <w:r w:rsidRPr="00F46119">
        <w:rPr>
          <w:lang w:val="fr-FR"/>
        </w:rPr>
        <w:t xml:space="preserve">=4.7e-3, </w:t>
      </w:r>
      <w:proofErr w:type="spellStart"/>
      <w:r w:rsidRPr="00F46119">
        <w:rPr>
          <w:i/>
          <w:iCs/>
          <w:lang w:val="fr-FR"/>
        </w:rPr>
        <w:t>d</w:t>
      </w:r>
      <w:r w:rsidRPr="00F46119">
        <w:rPr>
          <w:i/>
          <w:iCs/>
          <w:vertAlign w:val="subscript"/>
          <w:lang w:val="fr-FR"/>
        </w:rPr>
        <w:t>G</w:t>
      </w:r>
      <w:proofErr w:type="spellEnd"/>
      <w:r w:rsidRPr="00F46119">
        <w:rPr>
          <w:lang w:val="fr-FR"/>
        </w:rPr>
        <w:t xml:space="preserve">=248, </w:t>
      </w:r>
      <w:proofErr w:type="spellStart"/>
      <w:r>
        <w:rPr>
          <w:rStyle w:val="ISTE-Bluetext"/>
          <w:i/>
          <w:iCs/>
          <w:color w:val="000000"/>
        </w:rPr>
        <w:t>γ</w:t>
      </w:r>
      <w:r>
        <w:rPr>
          <w:rStyle w:val="ISTE-Bluetext"/>
          <w:i/>
          <w:iCs/>
          <w:color w:val="000000"/>
          <w:vertAlign w:val="subscript"/>
        </w:rPr>
        <w:t>G</w:t>
      </w:r>
      <w:proofErr w:type="spellEnd"/>
      <w:r>
        <w:rPr>
          <w:rStyle w:val="ISTE-Bluetext"/>
          <w:i/>
          <w:iCs/>
          <w:color w:val="000000"/>
          <w:vertAlign w:val="subscript"/>
        </w:rPr>
        <w:t xml:space="preserve"> </w:t>
      </w:r>
      <w:r w:rsidRPr="00F46119">
        <w:rPr>
          <w:lang w:val="fr-FR"/>
        </w:rPr>
        <w:t xml:space="preserve">=0.9; </w:t>
      </w:r>
      <w:r w:rsidRPr="00F46119">
        <w:rPr>
          <w:i/>
          <w:iCs/>
          <w:lang w:val="fr-FR"/>
        </w:rPr>
        <w:t>(Ligne du milieu)</w:t>
      </w:r>
      <w:r w:rsidRPr="00F46119">
        <w:rPr>
          <w:lang w:val="fr-FR"/>
        </w:rPr>
        <w:t xml:space="preserve"> Système de villes synthétique avec réseau physique, configuration initiale (gauche) et après </w:t>
      </w:r>
      <w:proofErr w:type="spellStart"/>
      <w:r w:rsidRPr="00F46119">
        <w:rPr>
          <w:i/>
          <w:iCs/>
          <w:lang w:val="fr-FR"/>
        </w:rPr>
        <w:t>t</w:t>
      </w:r>
      <w:r w:rsidRPr="00F46119">
        <w:rPr>
          <w:i/>
          <w:iCs/>
          <w:vertAlign w:val="subscript"/>
          <w:lang w:val="fr-FR"/>
        </w:rPr>
        <w:t>f</w:t>
      </w:r>
      <w:proofErr w:type="spellEnd"/>
      <w:r w:rsidRPr="00F46119">
        <w:rPr>
          <w:i/>
          <w:iCs/>
          <w:vertAlign w:val="subscript"/>
          <w:lang w:val="fr-FR"/>
        </w:rPr>
        <w:t xml:space="preserve"> </w:t>
      </w:r>
      <w:r w:rsidRPr="00F46119">
        <w:rPr>
          <w:lang w:val="fr-FR"/>
        </w:rPr>
        <w:t xml:space="preserve">=30 pas de temps (droite), avec </w:t>
      </w:r>
      <w:r w:rsidRPr="00F46119">
        <w:rPr>
          <w:lang w:val="fr-FR"/>
        </w:rPr>
        <w:t xml:space="preserve">paramètres </w:t>
      </w:r>
      <w:r>
        <w:rPr>
          <w:rStyle w:val="ISTE-Bluetext"/>
          <w:color w:val="000000"/>
        </w:rPr>
        <w:t>φ</w:t>
      </w:r>
      <w:r>
        <w:rPr>
          <w:rStyle w:val="ISTE-Bluetext"/>
          <w:color w:val="000000"/>
          <w:vertAlign w:val="subscript"/>
        </w:rPr>
        <w:t>0</w:t>
      </w:r>
      <w:r>
        <w:rPr>
          <w:rStyle w:val="ISTE-Bluetext"/>
          <w:color w:val="000000"/>
          <w:vertAlign w:val="superscript"/>
        </w:rPr>
        <w:t>(q)</w:t>
      </w:r>
      <w:r w:rsidRPr="00F46119">
        <w:rPr>
          <w:lang w:val="fr-FR"/>
        </w:rPr>
        <w:t xml:space="preserve"> = 0.7, </w:t>
      </w:r>
      <w:proofErr w:type="spellStart"/>
      <w:r w:rsidRPr="00F46119">
        <w:rPr>
          <w:i/>
          <w:iCs/>
          <w:lang w:val="fr-FR"/>
        </w:rPr>
        <w:t>g</w:t>
      </w:r>
      <w:r w:rsidRPr="00F46119">
        <w:rPr>
          <w:i/>
          <w:iCs/>
          <w:vertAlign w:val="subscript"/>
          <w:lang w:val="fr-FR"/>
        </w:rPr>
        <w:t>M</w:t>
      </w:r>
      <w:proofErr w:type="spellEnd"/>
      <w:r w:rsidRPr="00F46119">
        <w:rPr>
          <w:lang w:val="fr-FR"/>
        </w:rPr>
        <w:t xml:space="preserve"> = 0.05 et les mêmes paramètres que pour la première configuration; </w:t>
      </w:r>
      <w:r w:rsidRPr="00F46119">
        <w:rPr>
          <w:i/>
          <w:iCs/>
          <w:lang w:val="fr-FR"/>
        </w:rPr>
        <w:t>(Dernière ligne)</w:t>
      </w:r>
      <w:r w:rsidRPr="00F46119">
        <w:rPr>
          <w:lang w:val="fr-FR"/>
        </w:rPr>
        <w:t xml:space="preserve"> Système de villes français simulé entre 1975 (gauche) et 1999 (droite) avec trois pas de temps, et paramètres </w:t>
      </w:r>
      <w:r>
        <w:rPr>
          <w:rStyle w:val="ISTE-Bluetext"/>
          <w:color w:val="000000"/>
        </w:rPr>
        <w:t>φ</w:t>
      </w:r>
      <w:r>
        <w:rPr>
          <w:rStyle w:val="ISTE-Bluetext"/>
          <w:color w:val="000000"/>
          <w:vertAlign w:val="subscript"/>
        </w:rPr>
        <w:t>0</w:t>
      </w:r>
      <w:r>
        <w:rPr>
          <w:rStyle w:val="ISTE-Bluetext"/>
          <w:color w:val="000000"/>
          <w:vertAlign w:val="superscript"/>
        </w:rPr>
        <w:t>(q)</w:t>
      </w:r>
      <w:r w:rsidRPr="00F46119">
        <w:rPr>
          <w:lang w:val="fr-FR"/>
        </w:rPr>
        <w:t xml:space="preserve"> = 0.8, </w:t>
      </w:r>
      <w:proofErr w:type="spellStart"/>
      <w:r w:rsidRPr="00F46119">
        <w:rPr>
          <w:i/>
          <w:iCs/>
          <w:lang w:val="fr-FR"/>
        </w:rPr>
        <w:t>g</w:t>
      </w:r>
      <w:r w:rsidRPr="00F46119">
        <w:rPr>
          <w:i/>
          <w:iCs/>
          <w:vertAlign w:val="subscript"/>
          <w:lang w:val="fr-FR"/>
        </w:rPr>
        <w:t>M</w:t>
      </w:r>
      <w:proofErr w:type="spellEnd"/>
      <w:r w:rsidRPr="00F46119">
        <w:rPr>
          <w:lang w:val="fr-FR"/>
        </w:rPr>
        <w:t xml:space="preserve"> = 0.2, </w:t>
      </w:r>
      <w:proofErr w:type="spellStart"/>
      <w:r>
        <w:rPr>
          <w:rStyle w:val="ISTE-Bluetext"/>
          <w:i/>
          <w:iCs/>
          <w:color w:val="000000"/>
        </w:rPr>
        <w:t>γ</w:t>
      </w:r>
      <w:r>
        <w:rPr>
          <w:rStyle w:val="ISTE-Bluetext"/>
          <w:i/>
          <w:iCs/>
          <w:color w:val="000000"/>
          <w:vertAlign w:val="subscript"/>
        </w:rPr>
        <w:t>N</w:t>
      </w:r>
      <w:proofErr w:type="spellEnd"/>
      <w:r w:rsidRPr="00F46119">
        <w:rPr>
          <w:lang w:val="fr-FR"/>
        </w:rPr>
        <w:t xml:space="preserve">=4 et les </w:t>
      </w:r>
      <w:r w:rsidRPr="00F46119">
        <w:rPr>
          <w:lang w:val="fr-FR"/>
        </w:rPr>
        <w:t>autres similaires. La couleur et la taille des cercles indiquent la population des villes (les villes les plus peuplées sont de couleur claire) et l'épaisseur des liens, leur vitesse (renormalisée à chaque pas de temps).</w:t>
      </w:r>
    </w:p>
    <w:p w14:paraId="5CDD66D8" w14:textId="77777777" w:rsidR="007123C6" w:rsidRDefault="007123C6">
      <w:pPr>
        <w:pStyle w:val="ISTE-paragraph"/>
      </w:pPr>
    </w:p>
    <w:p w14:paraId="34BF56DE" w14:textId="58664BDE" w:rsidR="007123C6" w:rsidRPr="00F46119" w:rsidRDefault="00D77CC1">
      <w:pPr>
        <w:pStyle w:val="ISTE-111levelheadaftera11headingorcaption"/>
        <w:rPr>
          <w:lang w:val="fr-FR"/>
        </w:rPr>
      </w:pPr>
      <w:r>
        <w:rPr>
          <w:lang w:val="fr-FR"/>
        </w:rPr>
        <w:lastRenderedPageBreak/>
        <w:t>8</w:t>
      </w:r>
      <w:r w:rsidRPr="00F46119">
        <w:rPr>
          <w:lang w:val="fr-FR"/>
        </w:rPr>
        <w:t>.2.3 Quantification de la hiérarchie des systèmes de villes</w:t>
      </w:r>
    </w:p>
    <w:p w14:paraId="2B7459CB" w14:textId="77777777" w:rsidR="007123C6" w:rsidRDefault="00AB4B62">
      <w:pPr>
        <w:pStyle w:val="ISTE-paragraph"/>
      </w:pPr>
      <w:r>
        <w:t xml:space="preserve">Des indicateurs permettant de comprendre les trajectoires macroscopiques de systèmes de villes simulés ont été </w:t>
      </w:r>
      <w:proofErr w:type="gramStart"/>
      <w:r>
        <w:t>proposés</w:t>
      </w:r>
      <w:proofErr w:type="gramEnd"/>
      <w:r>
        <w:t xml:space="preserve"> par Raimbault (2020b). Ils sont partiellement en lien avec la hiérarchie mais ne sont pas spécifiquement conc</w:t>
      </w:r>
      <w:r>
        <w:t>entrés sur cet aspect. C’est pourquoi nous proposons maintenant un jeu d'indicateurs choisis spécifiquement pour mesurer et caractériser différentes dimensions de la hiérarchie d’un système de villes.</w:t>
      </w:r>
    </w:p>
    <w:p w14:paraId="29A57DBD" w14:textId="77777777" w:rsidR="007123C6" w:rsidRDefault="00AB4B62">
      <w:pPr>
        <w:pStyle w:val="ISTE-paragraph"/>
        <w:ind w:firstLine="0"/>
        <w:rPr>
          <w:i/>
          <w:iCs/>
        </w:rPr>
      </w:pPr>
      <w:r>
        <w:rPr>
          <w:i/>
          <w:iCs/>
        </w:rPr>
        <w:t>Quantification statique de la hiérarchie.</w:t>
      </w:r>
    </w:p>
    <w:p w14:paraId="4CD58FF4" w14:textId="77777777" w:rsidR="007123C6" w:rsidRDefault="00AB4B62">
      <w:pPr>
        <w:pStyle w:val="ISTE-paragraph"/>
        <w:ind w:firstLine="0"/>
      </w:pPr>
      <w:r>
        <w:t>La façon la p</w:t>
      </w:r>
      <w:r>
        <w:t xml:space="preserve">lus directe de quantifier la hiérarchie d’un système de villes est d'utiliser la loi rang-taille de </w:t>
      </w:r>
      <w:proofErr w:type="spellStart"/>
      <w:r>
        <w:t>Zipf</w:t>
      </w:r>
      <w:proofErr w:type="spellEnd"/>
      <w:r>
        <w:t xml:space="preserve"> pour la population des villes, ou les lois d'échelle concernant d'autres aspects du système urbain (par exemple, la productivité économique des villes,</w:t>
      </w:r>
      <w:r>
        <w:t xml:space="preserve"> la longueur de leur réseau viaire, etc., en fonction de leur population). Soit </w:t>
      </w:r>
      <w:r>
        <w:rPr>
          <w:i/>
          <w:iCs/>
        </w:rPr>
        <w:t>Y</w:t>
      </w:r>
      <w:r>
        <w:rPr>
          <w:i/>
          <w:iCs/>
          <w:vertAlign w:val="subscript"/>
        </w:rPr>
        <w:t>i</w:t>
      </w:r>
      <w:r>
        <w:t xml:space="preserve"> la variable pour laquelle la hiérarchie est estimée. Supposant que </w:t>
      </w:r>
      <w:r>
        <w:rPr>
          <w:i/>
          <w:iCs/>
        </w:rPr>
        <w:t>i</w:t>
      </w:r>
      <w:r>
        <w:t xml:space="preserve"> est ordonnée de manière décroissante, une estimation par moindres carrés ordinaires de log(</w:t>
      </w:r>
      <w:r>
        <w:rPr>
          <w:i/>
          <w:iCs/>
        </w:rPr>
        <w:t>Y</w:t>
      </w:r>
      <w:r>
        <w:rPr>
          <w:i/>
          <w:iCs/>
          <w:vertAlign w:val="subscript"/>
        </w:rPr>
        <w:t>i</w:t>
      </w:r>
      <w:r>
        <w:t>) ~ log(</w:t>
      </w:r>
      <w:r>
        <w:rPr>
          <w:i/>
          <w:iCs/>
        </w:rPr>
        <w:t>i</w:t>
      </w:r>
      <w:r>
        <w:t xml:space="preserve">) </w:t>
      </w:r>
      <w:r>
        <w:t xml:space="preserve">donne une estimation de la pente (exposant scalant) de la loi rang-taille </w:t>
      </w:r>
      <w:proofErr w:type="gramStart"/>
      <w:r>
        <w:t>α[</w:t>
      </w:r>
      <w:proofErr w:type="gramEnd"/>
      <w:r>
        <w:rPr>
          <w:i/>
          <w:iCs/>
        </w:rPr>
        <w:t>Y</w:t>
      </w:r>
      <w:r>
        <w:t xml:space="preserve">] qui est un proxy de la hiérarchie. Des indicateurs supplémentaires permettent de décrire plus en détail la hiérarchie de telles distributions statistiques, </w:t>
      </w:r>
      <w:commentRangeStart w:id="12"/>
      <w:r>
        <w:t>notamment l’indice de</w:t>
      </w:r>
      <w:r>
        <w:t xml:space="preserve">  de manière plus fidèle</w:t>
      </w:r>
      <w:commentRangeEnd w:id="12"/>
      <w:r w:rsidR="00DD2928">
        <w:rPr>
          <w:rStyle w:val="Marquedecommentaire"/>
          <w:rFonts w:ascii="Calibri" w:eastAsia="Calibri" w:hAnsi="Calibri" w:cs="DejaVu Sans"/>
          <w:lang w:val="en-GB" w:eastAsia="en-US"/>
        </w:rPr>
        <w:commentReference w:id="12"/>
      </w:r>
      <w:r>
        <w:t xml:space="preserve"> la distribution incluent par exemple l'indice de primauté (Berry, 1961). Nous avons choisi d’adopter une approche générique de la question des degrés de liberté supplémentaires permettant de décrire les distributions et utilisons à</w:t>
      </w:r>
      <w:r>
        <w:t xml:space="preserve"> cet effet une régression linéaire par morceaux menée avec l'algorithme de </w:t>
      </w:r>
      <w:proofErr w:type="spellStart"/>
      <w:r>
        <w:t>Muggeo</w:t>
      </w:r>
      <w:proofErr w:type="spellEnd"/>
      <w:r>
        <w:t xml:space="preserve"> (2003). Étant donné les distributions observées empiriquement et celles générées par des modèles de simulation, inclure plus d'un point de rupture (c’est-à-dire une régressio</w:t>
      </w:r>
      <w:r>
        <w:t>n sur plus que deux segments de la distribution) n'apporte pas d'amélioration significative. Nous considérons donc que les deux exposants scalants estimés (</w:t>
      </w:r>
      <w:proofErr w:type="gramStart"/>
      <w:r>
        <w:t>α</w:t>
      </w:r>
      <w:r>
        <w:rPr>
          <w:vertAlign w:val="subscript"/>
        </w:rPr>
        <w:t>1</w:t>
      </w:r>
      <w:r>
        <w:t>[</w:t>
      </w:r>
      <w:proofErr w:type="gramEnd"/>
      <w:r>
        <w:rPr>
          <w:i/>
          <w:iCs/>
        </w:rPr>
        <w:t>Y</w:t>
      </w:r>
      <w:r>
        <w:t>],  α</w:t>
      </w:r>
      <w:r>
        <w:rPr>
          <w:vertAlign w:val="subscript"/>
        </w:rPr>
        <w:t>2</w:t>
      </w:r>
      <w:r>
        <w:t>[</w:t>
      </w:r>
      <w:r>
        <w:rPr>
          <w:i/>
          <w:iCs/>
        </w:rPr>
        <w:t>Y</w:t>
      </w:r>
      <w:r>
        <w:t>]) et le point de rupture (Ψ[</w:t>
      </w:r>
      <w:r>
        <w:rPr>
          <w:i/>
          <w:iCs/>
        </w:rPr>
        <w:t>Y</w:t>
      </w:r>
      <w:r>
        <w:t>]) sont des indicateurs suffisamment raffinés de la hiérar</w:t>
      </w:r>
      <w:r>
        <w:t>chie d’une distribution. Enfin, une corrélation entre deux hiérarchies (par exemple, la hiérarchie rang-taille d’un système de villes et la hiérarchie de la vitesse des liens d’un réseau) informe sur la manière dont celles-ci correspondent en termes de ran</w:t>
      </w:r>
      <w:r>
        <w:t xml:space="preserve">gs. Elle est calculée avec </w:t>
      </w:r>
      <w:proofErr w:type="spellStart"/>
      <w:proofErr w:type="gramStart"/>
      <w:r>
        <w:rPr>
          <w:i/>
          <w:iCs/>
        </w:rPr>
        <w:t>r</w:t>
      </w:r>
      <w:r>
        <w:rPr>
          <w:i/>
          <w:iCs/>
          <w:vertAlign w:val="subscript"/>
        </w:rPr>
        <w:t>s</w:t>
      </w:r>
      <w:proofErr w:type="spellEnd"/>
      <w:r>
        <w:t>[</w:t>
      </w:r>
      <w:proofErr w:type="spellStart"/>
      <w:proofErr w:type="gramEnd"/>
      <w:r>
        <w:rPr>
          <w:i/>
          <w:iCs/>
        </w:rPr>
        <w:t>X</w:t>
      </w:r>
      <w:r>
        <w:rPr>
          <w:i/>
          <w:iCs/>
          <w:vertAlign w:val="subscript"/>
        </w:rPr>
        <w:t>i</w:t>
      </w:r>
      <w:r>
        <w:t>,</w:t>
      </w:r>
      <w:r>
        <w:rPr>
          <w:i/>
          <w:iCs/>
        </w:rPr>
        <w:t>Y</w:t>
      </w:r>
      <w:r>
        <w:rPr>
          <w:i/>
          <w:iCs/>
          <w:vertAlign w:val="subscript"/>
        </w:rPr>
        <w:t>i</w:t>
      </w:r>
      <w:proofErr w:type="spellEnd"/>
      <w:r>
        <w:t xml:space="preserve">] pour deux variables </w:t>
      </w:r>
      <w:proofErr w:type="spellStart"/>
      <w:r>
        <w:rPr>
          <w:i/>
          <w:iCs/>
        </w:rPr>
        <w:t>X</w:t>
      </w:r>
      <w:r>
        <w:rPr>
          <w:i/>
          <w:iCs/>
          <w:vertAlign w:val="subscript"/>
        </w:rPr>
        <w:t>i</w:t>
      </w:r>
      <w:r>
        <w:t>,</w:t>
      </w:r>
      <w:r>
        <w:rPr>
          <w:i/>
          <w:iCs/>
        </w:rPr>
        <w:t>Y</w:t>
      </w:r>
      <w:r>
        <w:rPr>
          <w:i/>
          <w:iCs/>
          <w:vertAlign w:val="subscript"/>
        </w:rPr>
        <w:t>i</w:t>
      </w:r>
      <w:proofErr w:type="spellEnd"/>
      <w:r>
        <w:t xml:space="preserve"> où </w:t>
      </w:r>
      <w:proofErr w:type="spellStart"/>
      <w:r>
        <w:rPr>
          <w:i/>
          <w:iCs/>
        </w:rPr>
        <w:t>r</w:t>
      </w:r>
      <w:r>
        <w:rPr>
          <w:i/>
          <w:iCs/>
          <w:vertAlign w:val="subscript"/>
        </w:rPr>
        <w:t>s</w:t>
      </w:r>
      <w:proofErr w:type="spellEnd"/>
      <w:r>
        <w:t xml:space="preserve"> est un estimateur de la corrélation de rang de Spearman.</w:t>
      </w:r>
    </w:p>
    <w:p w14:paraId="38006ABE" w14:textId="77777777" w:rsidR="007123C6" w:rsidRDefault="00AB4B62">
      <w:pPr>
        <w:pStyle w:val="ISTE-paragraph"/>
        <w:ind w:firstLine="0"/>
        <w:rPr>
          <w:i/>
          <w:iCs/>
        </w:rPr>
      </w:pPr>
      <w:r>
        <w:rPr>
          <w:i/>
          <w:iCs/>
        </w:rPr>
        <w:t>Indicateurs dynamiques.</w:t>
      </w:r>
    </w:p>
    <w:p w14:paraId="030BD278" w14:textId="77777777" w:rsidR="007123C6" w:rsidRDefault="00AB4B62">
      <w:pPr>
        <w:pStyle w:val="ISTE-paragraph"/>
        <w:ind w:firstLine="0"/>
      </w:pPr>
      <w:r>
        <w:t>La corrélation de rang entre les distributions initiale et finale d'une variable mesurera dans quelle éten</w:t>
      </w:r>
      <w:r>
        <w:t>due une hiérarchie d'ordre a été modifiée. Les régimes de hiérarchie peuvent être décrits au moyen d’indicateurs plus raffinés : dynamiques de la corrélation de rang entre deux variables, propriétés des séries temporelles des trajectoires rang-taille, corr</w:t>
      </w:r>
      <w:r>
        <w:t xml:space="preserve">élations de rang retardées. L'étude approfondie de ceux-ci </w:t>
      </w:r>
      <w:r>
        <w:lastRenderedPageBreak/>
        <w:t>est hors de la portée de ce chapitre, et nous considérerons uniquement les différences entre hiérarchies initiale et finale pour étudier les dynamiques.</w:t>
      </w:r>
    </w:p>
    <w:p w14:paraId="7795F818" w14:textId="77777777" w:rsidR="007123C6" w:rsidRDefault="007123C6">
      <w:pPr>
        <w:pStyle w:val="ISTE-paragraph"/>
        <w:ind w:firstLine="0"/>
      </w:pPr>
    </w:p>
    <w:p w14:paraId="4F5B9AE5" w14:textId="77777777" w:rsidR="007123C6" w:rsidRDefault="00AB4B62">
      <w:pPr>
        <w:pStyle w:val="ISTE-paragraph"/>
        <w:ind w:firstLine="0"/>
        <w:rPr>
          <w:i/>
          <w:iCs/>
        </w:rPr>
      </w:pPr>
      <w:r>
        <w:rPr>
          <w:i/>
          <w:iCs/>
        </w:rPr>
        <w:t>Indicateurs spatialis</w:t>
      </w:r>
      <w:r>
        <w:t>é</w:t>
      </w:r>
      <w:r>
        <w:rPr>
          <w:i/>
          <w:iCs/>
        </w:rPr>
        <w:t>s.</w:t>
      </w:r>
    </w:p>
    <w:p w14:paraId="08521C6F" w14:textId="77777777" w:rsidR="007123C6" w:rsidRDefault="00AB4B62">
      <w:pPr>
        <w:pStyle w:val="ISTE-paragraph"/>
        <w:ind w:firstLine="0"/>
      </w:pPr>
      <w:r>
        <w:t>Une extension spat</w:t>
      </w:r>
      <w:r>
        <w:t xml:space="preserve">iale des indicateurs de hiérarchie aurait pu être introduite mais ceci est également hors de la portée de ce chapitre. Une version non-stationnaire spatiale d'une loi d'échelle s'écrirait </w:t>
      </w:r>
      <w:r>
        <w:rPr>
          <w:i/>
          <w:iCs/>
        </w:rPr>
        <w:t>Y</w:t>
      </w:r>
      <w:r>
        <w:rPr>
          <w:i/>
          <w:iCs/>
          <w:vertAlign w:val="subscript"/>
        </w:rPr>
        <w:t>i</w:t>
      </w:r>
      <w:r>
        <w:t>(</w:t>
      </w:r>
      <w:r>
        <w:rPr>
          <w:b/>
          <w:bCs/>
        </w:rPr>
        <w:t>x</w:t>
      </w:r>
      <w:r>
        <w:t>) ~ (</w:t>
      </w:r>
      <w:r>
        <w:rPr>
          <w:i/>
          <w:iCs/>
        </w:rPr>
        <w:t>X</w:t>
      </w:r>
      <w:r>
        <w:rPr>
          <w:i/>
          <w:iCs/>
          <w:vertAlign w:val="subscript"/>
        </w:rPr>
        <w:t>i</w:t>
      </w:r>
      <w:r>
        <w:t>(</w:t>
      </w:r>
      <w:r>
        <w:rPr>
          <w:b/>
          <w:bCs/>
        </w:rPr>
        <w:t>x</w:t>
      </w:r>
      <w:r>
        <w:t xml:space="preserve">) / </w:t>
      </w:r>
      <w:r>
        <w:rPr>
          <w:i/>
          <w:iCs/>
        </w:rPr>
        <w:t>X</w:t>
      </w:r>
      <w:r>
        <w:rPr>
          <w:i/>
          <w:iCs/>
          <w:vertAlign w:val="subscript"/>
        </w:rPr>
        <w:t>0</w:t>
      </w:r>
      <w:r>
        <w:t xml:space="preserve"> (</w:t>
      </w:r>
      <w:r>
        <w:rPr>
          <w:b/>
          <w:bCs/>
        </w:rPr>
        <w:t>x</w:t>
      </w:r>
      <w:r>
        <w:t>)</w:t>
      </w:r>
      <w:proofErr w:type="gramStart"/>
      <w:r>
        <w:t>)</w:t>
      </w:r>
      <w:r>
        <w:rPr>
          <w:vertAlign w:val="superscript"/>
        </w:rPr>
        <w:t>α</w:t>
      </w:r>
      <w:proofErr w:type="gramEnd"/>
      <w:r>
        <w:rPr>
          <w:vertAlign w:val="superscript"/>
        </w:rPr>
        <w:t>(</w:t>
      </w:r>
      <w:r>
        <w:rPr>
          <w:b/>
          <w:bCs/>
          <w:vertAlign w:val="superscript"/>
        </w:rPr>
        <w:t>x</w:t>
      </w:r>
      <w:r>
        <w:rPr>
          <w:vertAlign w:val="superscript"/>
        </w:rPr>
        <w:t>)</w:t>
      </w:r>
      <w:r>
        <w:t xml:space="preserve">, où </w:t>
      </w:r>
      <w:r>
        <w:rPr>
          <w:b/>
          <w:bCs/>
        </w:rPr>
        <w:t>x</w:t>
      </w:r>
      <w:r>
        <w:t xml:space="preserve"> est la position spatiale et supposant que des échantillons puissent être définis en chaque point de l'espace. En pratique, une version discrète pourrait être plus pertinente, pour laquelle des points centraux </w:t>
      </w:r>
      <w:proofErr w:type="spellStart"/>
      <w:r>
        <w:rPr>
          <w:b/>
          <w:bCs/>
        </w:rPr>
        <w:t>x</w:t>
      </w:r>
      <w:r>
        <w:rPr>
          <w:vertAlign w:val="subscript"/>
        </w:rPr>
        <w:t>k</w:t>
      </w:r>
      <w:proofErr w:type="spellEnd"/>
      <w:r>
        <w:t xml:space="preserve"> sont définis, les échantillons consistent e</w:t>
      </w:r>
      <w:r>
        <w:t xml:space="preserve">n les points dans les polygones de </w:t>
      </w:r>
      <w:proofErr w:type="spellStart"/>
      <w:r>
        <w:t>Thiessen</w:t>
      </w:r>
      <w:proofErr w:type="spellEnd"/>
      <w:r>
        <w:t xml:space="preserve"> des centres et les exposants sont estimés pour chaque centre </w:t>
      </w:r>
      <w:proofErr w:type="gramStart"/>
      <w:r>
        <w:t>α(</w:t>
      </w:r>
      <w:proofErr w:type="spellStart"/>
      <w:proofErr w:type="gramEnd"/>
      <w:r>
        <w:rPr>
          <w:b/>
          <w:bCs/>
        </w:rPr>
        <w:t>x</w:t>
      </w:r>
      <w:r>
        <w:rPr>
          <w:vertAlign w:val="subscript"/>
        </w:rPr>
        <w:t>k</w:t>
      </w:r>
      <w:proofErr w:type="spellEnd"/>
      <w:r>
        <w:t>). Des heuristiques devraient être développées spécifiquement pour estimer une telle loi d'échelle discrète non-paramétrique.</w:t>
      </w:r>
    </w:p>
    <w:p w14:paraId="51198E9D" w14:textId="77777777" w:rsidR="007123C6" w:rsidRDefault="007123C6">
      <w:pPr>
        <w:pStyle w:val="ISTE-paragraph"/>
        <w:ind w:firstLine="0"/>
      </w:pPr>
    </w:p>
    <w:p w14:paraId="5C80F107" w14:textId="364C32DA" w:rsidR="007123C6" w:rsidRDefault="00D77CC1">
      <w:pPr>
        <w:pStyle w:val="ISTE-11levelhead"/>
      </w:pPr>
      <w:r>
        <w:t>8.3 Résultats</w:t>
      </w:r>
    </w:p>
    <w:p w14:paraId="59AB8B22" w14:textId="69108C1C" w:rsidR="007123C6" w:rsidRPr="00D77CC1" w:rsidRDefault="00D77CC1">
      <w:pPr>
        <w:pStyle w:val="ISTE-111levelheadaftera11headingorcaption"/>
        <w:rPr>
          <w:lang w:val="fr-FR"/>
        </w:rPr>
      </w:pPr>
      <w:r>
        <w:rPr>
          <w:lang w:val="fr-FR"/>
        </w:rPr>
        <w:t>8</w:t>
      </w:r>
      <w:r w:rsidRPr="00D77CC1">
        <w:rPr>
          <w:lang w:val="fr-FR"/>
        </w:rPr>
        <w:t>.3.1 Implémentation</w:t>
      </w:r>
    </w:p>
    <w:p w14:paraId="25057F47" w14:textId="77777777" w:rsidR="007123C6" w:rsidRDefault="00AB4B62">
      <w:pPr>
        <w:pStyle w:val="ISTE-paragraph"/>
      </w:pPr>
      <w:r>
        <w:t xml:space="preserve">Le modèle de </w:t>
      </w:r>
      <w:proofErr w:type="spellStart"/>
      <w:r>
        <w:t>co-évolution</w:t>
      </w:r>
      <w:proofErr w:type="spellEnd"/>
      <w:r>
        <w:t xml:space="preserve"> a été implémenté en </w:t>
      </w:r>
      <w:proofErr w:type="spellStart"/>
      <w:r>
        <w:t>NetLogo</w:t>
      </w:r>
      <w:proofErr w:type="spellEnd"/>
      <w:r>
        <w:t xml:space="preserve"> (</w:t>
      </w:r>
      <w:proofErr w:type="spellStart"/>
      <w:r>
        <w:t>Tisue</w:t>
      </w:r>
      <w:proofErr w:type="spellEnd"/>
      <w:r>
        <w:t xml:space="preserve"> &amp; </w:t>
      </w:r>
      <w:proofErr w:type="spellStart"/>
      <w:r>
        <w:t>Wilensky</w:t>
      </w:r>
      <w:proofErr w:type="spellEnd"/>
      <w:r>
        <w:t>, 2004), qui offre un bon compromis entre performance et interactivité, cette dernière étant nécessaire pour un modèle avec un réseau spatialisé. L’espace de paramètres d</w:t>
      </w:r>
      <w:r>
        <w:t xml:space="preserve">u modèle est exploré au moyen de la plateforme </w:t>
      </w:r>
      <w:proofErr w:type="spellStart"/>
      <w:r>
        <w:t>OpenMOLE</w:t>
      </w:r>
      <w:proofErr w:type="spellEnd"/>
      <w:r>
        <w:t xml:space="preserve"> pour l'exploration de modèles (</w:t>
      </w:r>
      <w:proofErr w:type="spellStart"/>
      <w:r>
        <w:t>Reuillon</w:t>
      </w:r>
      <w:proofErr w:type="spellEnd"/>
      <w:r>
        <w:t xml:space="preserve"> et </w:t>
      </w:r>
      <w:proofErr w:type="gramStart"/>
      <w:r>
        <w:t>al.,</w:t>
      </w:r>
      <w:proofErr w:type="gramEnd"/>
      <w:r>
        <w:t xml:space="preserve"> 2013), qui intègre différentes méthodes de conception de plans d'expérience et d'exploration et qui fournit un accès transparent aux infrastructures de </w:t>
      </w:r>
      <w:r>
        <w:t>calcul haute performance. Le code source du modèle, scripts d'exploration, analyse des résultats, et résultats sont disponible sur un dépôt git : https://github.com/JusteRaimbault/CoevolutionNwTerritories. Les grands jeux de données pour les résultats de s</w:t>
      </w:r>
      <w:r>
        <w:t xml:space="preserve">imulation sont disponibles sur le Harvard </w:t>
      </w:r>
      <w:proofErr w:type="spellStart"/>
      <w:r>
        <w:t>dataverse</w:t>
      </w:r>
      <w:proofErr w:type="spellEnd"/>
      <w:r>
        <w:t xml:space="preserve"> : </w:t>
      </w:r>
      <w:hyperlink r:id="rId11" w:history="1">
        <w:r>
          <w:t>https://doi.org/10.7910/DVN/6GUKOX</w:t>
        </w:r>
      </w:hyperlink>
      <w:r>
        <w:t>.</w:t>
      </w:r>
    </w:p>
    <w:p w14:paraId="5EF09E28" w14:textId="2351D664" w:rsidR="007123C6" w:rsidRPr="00D77CC1" w:rsidRDefault="00D77CC1">
      <w:pPr>
        <w:pStyle w:val="ISTE-111levelheadaftera11headingorcaption"/>
        <w:rPr>
          <w:lang w:val="fr-FR"/>
        </w:rPr>
      </w:pPr>
      <w:r>
        <w:rPr>
          <w:lang w:val="fr-FR"/>
        </w:rPr>
        <w:t>8</w:t>
      </w:r>
      <w:r w:rsidRPr="00D77CC1">
        <w:rPr>
          <w:lang w:val="fr-FR"/>
        </w:rPr>
        <w:t>.3.2 Motifs de hiérarchie</w:t>
      </w:r>
    </w:p>
    <w:p w14:paraId="4FF05CCA" w14:textId="77777777" w:rsidR="007123C6" w:rsidRDefault="00AB4B62">
      <w:pPr>
        <w:pStyle w:val="ISTE-paragraph"/>
      </w:pPr>
      <w:r>
        <w:t>Nous nous tournons à présent vers une première exploration basique du modèle, en utilisa</w:t>
      </w:r>
      <w:r>
        <w:t xml:space="preserve">nt une exploration en grille de l'espace des paramètres. Une première grille fait varier l'ensemble des paramètres de 3 pas pour chaque et 20 répétitions du modèle, pour les réseaux virtuel et physique. Elle permet d'identifier les dimensions le long </w:t>
      </w:r>
      <w:r>
        <w:lastRenderedPageBreak/>
        <w:t>desqu</w:t>
      </w:r>
      <w:r>
        <w:t xml:space="preserve">elles aucune variation signifiante ou aucune variation qualitative dans le comportement du modèle ne se produit, en particulier le taux de croissance des vitesses </w:t>
      </w:r>
      <w:proofErr w:type="spellStart"/>
      <w:r>
        <w:rPr>
          <w:i/>
          <w:iCs/>
        </w:rPr>
        <w:t>g</w:t>
      </w:r>
      <w:r>
        <w:rPr>
          <w:i/>
          <w:iCs/>
          <w:vertAlign w:val="subscript"/>
        </w:rPr>
        <w:t>M</w:t>
      </w:r>
      <w:proofErr w:type="spellEnd"/>
      <w:r>
        <w:t xml:space="preserve"> et la hiérarchie du réseau </w:t>
      </w:r>
      <w:proofErr w:type="spellStart"/>
      <w:r>
        <w:t>γ</w:t>
      </w:r>
      <w:r>
        <w:rPr>
          <w:vertAlign w:val="subscript"/>
        </w:rPr>
        <w:t>N</w:t>
      </w:r>
      <w:proofErr w:type="spellEnd"/>
      <w:r>
        <w:t xml:space="preserve">. Nous menons ensuite une exploration plus ciblée en prenant </w:t>
      </w:r>
      <w:proofErr w:type="spellStart"/>
      <w:r>
        <w:rPr>
          <w:i/>
          <w:iCs/>
        </w:rPr>
        <w:t>g</w:t>
      </w:r>
      <w:r>
        <w:rPr>
          <w:i/>
          <w:iCs/>
          <w:vertAlign w:val="subscript"/>
        </w:rPr>
        <w:t>M</w:t>
      </w:r>
      <w:proofErr w:type="spellEnd"/>
      <w:r>
        <w:t xml:space="preserve"> = 0.05 et </w:t>
      </w:r>
      <w:proofErr w:type="spellStart"/>
      <w:r>
        <w:t>γ</w:t>
      </w:r>
      <w:r>
        <w:rPr>
          <w:vertAlign w:val="subscript"/>
        </w:rPr>
        <w:t>N</w:t>
      </w:r>
      <w:proofErr w:type="spellEnd"/>
      <w:r>
        <w:t xml:space="preserve"> = 1 et faisant varier α</w:t>
      </w:r>
      <w:r>
        <w:rPr>
          <w:vertAlign w:val="subscript"/>
        </w:rPr>
        <w:t>S</w:t>
      </w:r>
      <w:r>
        <w:t xml:space="preserve"> </w:t>
      </w:r>
      <w:r>
        <w:rPr>
          <w:rStyle w:val="ISTE-Bluetext"/>
          <w:color w:val="000000"/>
        </w:rPr>
        <w:t>∈</w:t>
      </w:r>
      <w:r>
        <w:t xml:space="preserve"> {0.5, 1.0, </w:t>
      </w:r>
      <w:proofErr w:type="gramStart"/>
      <w:r>
        <w:t>1.5 }</w:t>
      </w:r>
      <w:proofErr w:type="gramEnd"/>
      <w:r>
        <w:t xml:space="preserve">, </w:t>
      </w:r>
      <w:r>
        <w:rPr>
          <w:rStyle w:val="ISTE-Bluetext"/>
          <w:color w:val="000000"/>
        </w:rPr>
        <w:t>φ</w:t>
      </w:r>
      <w:r>
        <w:rPr>
          <w:rStyle w:val="ISTE-Bluetext"/>
          <w:color w:val="000000"/>
          <w:vertAlign w:val="subscript"/>
        </w:rPr>
        <w:t>0</w:t>
      </w:r>
      <w:r>
        <w:rPr>
          <w:rStyle w:val="ISTE-Bluetext"/>
          <w:color w:val="000000"/>
          <w:vertAlign w:val="superscript"/>
        </w:rPr>
        <w:t>(q)</w:t>
      </w:r>
      <w:r>
        <w:rPr>
          <w:rStyle w:val="ISTE-Bluetext"/>
          <w:color w:val="000000"/>
        </w:rPr>
        <w:t xml:space="preserve"> ∈</w:t>
      </w:r>
      <w:r>
        <w:t xml:space="preserve"> {0.1, 0.5, 0.9 }, </w:t>
      </w:r>
      <w:proofErr w:type="spellStart"/>
      <w:r>
        <w:t>γ</w:t>
      </w:r>
      <w:r>
        <w:rPr>
          <w:vertAlign w:val="subscript"/>
        </w:rPr>
        <w:t>G</w:t>
      </w:r>
      <w:proofErr w:type="spellEnd"/>
      <w:r>
        <w:t xml:space="preserve"> </w:t>
      </w:r>
      <w:r>
        <w:rPr>
          <w:rStyle w:val="ISTE-Bluetext"/>
          <w:color w:val="000000"/>
        </w:rPr>
        <w:t>∈</w:t>
      </w:r>
      <w:r>
        <w:t xml:space="preserve"> [0.5;1.5] avec un pas de 0.2, et </w:t>
      </w:r>
      <w:r>
        <w:rPr>
          <w:i/>
          <w:iCs/>
        </w:rPr>
        <w:t>d</w:t>
      </w:r>
      <w:r>
        <w:rPr>
          <w:i/>
          <w:iCs/>
          <w:vertAlign w:val="subscript"/>
        </w:rPr>
        <w:t>g</w:t>
      </w:r>
      <w:r>
        <w:t xml:space="preserve"> </w:t>
      </w:r>
      <w:r>
        <w:rPr>
          <w:rStyle w:val="ISTE-Bluetext"/>
          <w:color w:val="000000"/>
        </w:rPr>
        <w:t>∈</w:t>
      </w:r>
      <w:r>
        <w:t xml:space="preserve"> [10; 210 ] avec un pas de 50, et 100 répétitions du modèle. Nous considérons les indicateurs statiques de hiérarchie et leur variation entre l'instant initial et final, appliqués aux populations </w:t>
      </w:r>
      <w:r>
        <w:rPr>
          <w:i/>
          <w:iCs/>
        </w:rPr>
        <w:t>P</w:t>
      </w:r>
      <w:r>
        <w:t xml:space="preserve">  des villes et à leur centralité</w:t>
      </w:r>
      <w:del w:id="13" w:author="Denise" w:date="2023-07-12T11:19:00Z">
        <w:r w:rsidDel="00DD2928">
          <w:delText>s</w:delText>
        </w:r>
      </w:del>
      <w:r>
        <w:t xml:space="preserve"> de proximité </w:t>
      </w:r>
      <w:r>
        <w:rPr>
          <w:i/>
          <w:iCs/>
        </w:rPr>
        <w:t>C</w:t>
      </w:r>
      <w:r>
        <w:t>.</w:t>
      </w:r>
    </w:p>
    <w:p w14:paraId="53249FAD" w14:textId="52584786" w:rsidR="007123C6" w:rsidRDefault="00AB4B62">
      <w:pPr>
        <w:pStyle w:val="ISTE-paragraph"/>
      </w:pPr>
      <w:r>
        <w:t xml:space="preserve">La variation de certains indicateurs présentant un comportement intéressant </w:t>
      </w:r>
      <w:ins w:id="14" w:author="Denise" w:date="2023-07-12T11:19:00Z">
        <w:r w:rsidR="00DD2928">
          <w:t>est</w:t>
        </w:r>
      </w:ins>
      <w:del w:id="15" w:author="Denise" w:date="2023-07-12T11:19:00Z">
        <w:r w:rsidDel="00DD2928">
          <w:delText>sont</w:delText>
        </w:r>
      </w:del>
      <w:r>
        <w:t xml:space="preserve"> montré</w:t>
      </w:r>
      <w:ins w:id="16" w:author="Denise" w:date="2023-07-12T11:19:00Z">
        <w:r w:rsidR="00DD2928">
          <w:t>e</w:t>
        </w:r>
      </w:ins>
      <w:del w:id="17" w:author="Denise" w:date="2023-07-12T11:19:00Z">
        <w:r w:rsidDel="00DD2928">
          <w:delText>s</w:delText>
        </w:r>
      </w:del>
      <w:r>
        <w:t xml:space="preserve"> pour le modèle avec réseau virtuel en Fig. </w:t>
      </w:r>
      <w:r w:rsidR="00367A68">
        <w:t>8</w:t>
      </w:r>
      <w:r>
        <w:t xml:space="preserve">.2. On constate que l'évolution de la hiérarchie des populations des villes, capturée par </w:t>
      </w:r>
      <w:proofErr w:type="gramStart"/>
      <w:r>
        <w:t>α</w:t>
      </w:r>
      <w:r>
        <w:rPr>
          <w:vertAlign w:val="subscript"/>
        </w:rPr>
        <w:t>Δ</w:t>
      </w:r>
      <w:r>
        <w:t>[</w:t>
      </w:r>
      <w:proofErr w:type="gramEnd"/>
      <w:r>
        <w:rPr>
          <w:i/>
          <w:iCs/>
        </w:rPr>
        <w:t>P</w:t>
      </w:r>
      <w:r>
        <w:t>] = α[</w:t>
      </w:r>
      <w:r>
        <w:rPr>
          <w:i/>
          <w:iCs/>
        </w:rPr>
        <w:t>P</w:t>
      </w:r>
      <w:r>
        <w:t>](</w:t>
      </w:r>
      <w:proofErr w:type="spellStart"/>
      <w:r>
        <w:rPr>
          <w:i/>
          <w:iCs/>
        </w:rPr>
        <w:t>t</w:t>
      </w:r>
      <w:r>
        <w:rPr>
          <w:i/>
          <w:iCs/>
          <w:vertAlign w:val="subscript"/>
        </w:rPr>
        <w:t>f</w:t>
      </w:r>
      <w:proofErr w:type="spellEnd"/>
      <w:r>
        <w:t>) - α</w:t>
      </w:r>
      <w:r>
        <w:rPr>
          <w:vertAlign w:val="subscript"/>
        </w:rPr>
        <w:t>S</w:t>
      </w:r>
      <w:r>
        <w:t xml:space="preserve"> (panneau ha</w:t>
      </w:r>
      <w:r>
        <w:t xml:space="preserve">ut gauche de la Fig. </w:t>
      </w:r>
      <w:r w:rsidR="00367A68">
        <w:t>8</w:t>
      </w:r>
      <w:r>
        <w:t>.2), présente une sensibilité qualitative faible à la hiérarchie initiale α</w:t>
      </w:r>
      <w:r>
        <w:rPr>
          <w:vertAlign w:val="subscript"/>
        </w:rPr>
        <w:t>S</w:t>
      </w:r>
      <w:r>
        <w:t xml:space="preserve"> (comparaison des sous-graphes entre lignes) mais les sous-graphes en fonction de </w:t>
      </w:r>
      <w:proofErr w:type="spellStart"/>
      <w:r>
        <w:t>γ</w:t>
      </w:r>
      <w:r>
        <w:rPr>
          <w:vertAlign w:val="subscript"/>
        </w:rPr>
        <w:t>G</w:t>
      </w:r>
      <w:proofErr w:type="spellEnd"/>
      <w:r>
        <w:t xml:space="preserve"> sont translatés et diffèrent quantitativement de manière significative. E</w:t>
      </w:r>
      <w:r>
        <w:t xml:space="preserve">n d'autres termes, des systèmes plus hiérarchiques produisent plus de hiérarchie, ce qui peut être attendu  vu que les processus simulés </w:t>
      </w:r>
      <w:ins w:id="18" w:author="Denise" w:date="2023-07-12T11:20:00Z">
        <w:r w:rsidR="00DD2928">
          <w:t xml:space="preserve">sont </w:t>
        </w:r>
      </w:ins>
      <w:r>
        <w:t>auto-</w:t>
      </w:r>
      <w:proofErr w:type="spellStart"/>
      <w:r>
        <w:t>renforçants</w:t>
      </w:r>
      <w:proofErr w:type="spellEnd"/>
      <w:r>
        <w:t xml:space="preserve">. Des valeurs toujours négatives de </w:t>
      </w:r>
      <w:proofErr w:type="gramStart"/>
      <w:r>
        <w:t>α</w:t>
      </w:r>
      <w:r>
        <w:rPr>
          <w:vertAlign w:val="subscript"/>
        </w:rPr>
        <w:t>Δ</w:t>
      </w:r>
      <w:r>
        <w:t>[</w:t>
      </w:r>
      <w:proofErr w:type="gramEnd"/>
      <w:r>
        <w:rPr>
          <w:i/>
          <w:iCs/>
        </w:rPr>
        <w:t>P</w:t>
      </w:r>
      <w:r>
        <w:t>] signifient que la hiérarchie augmente toujours. En fonction d</w:t>
      </w:r>
      <w:r>
        <w:t xml:space="preserve">e la distance gravitaire </w:t>
      </w:r>
      <w:proofErr w:type="spellStart"/>
      <w:r>
        <w:rPr>
          <w:i/>
          <w:iCs/>
        </w:rPr>
        <w:t>d</w:t>
      </w:r>
      <w:r>
        <w:rPr>
          <w:i/>
          <w:iCs/>
          <w:vertAlign w:val="subscript"/>
        </w:rPr>
        <w:t>G</w:t>
      </w:r>
      <w:proofErr w:type="spellEnd"/>
      <w:r>
        <w:t xml:space="preserve"> et pour les faibles valeurs de celle-ci, une décroissance absolue systématique de </w:t>
      </w:r>
      <w:proofErr w:type="gramStart"/>
      <w:r>
        <w:t>α</w:t>
      </w:r>
      <w:r>
        <w:rPr>
          <w:vertAlign w:val="subscript"/>
        </w:rPr>
        <w:t>Δ</w:t>
      </w:r>
      <w:r>
        <w:t>[</w:t>
      </w:r>
      <w:proofErr w:type="gramEnd"/>
      <w:r>
        <w:rPr>
          <w:i/>
          <w:iCs/>
        </w:rPr>
        <w:t>P</w:t>
      </w:r>
      <w:r>
        <w:t xml:space="preserve">] est observée : des interactions très locales limitent l'accroissement de la hiérarchie. La hiérarchie des interactions gravitaires </w:t>
      </w:r>
      <w:proofErr w:type="spellStart"/>
      <w:r>
        <w:t>γ</w:t>
      </w:r>
      <w:r>
        <w:rPr>
          <w:vertAlign w:val="subscript"/>
        </w:rPr>
        <w:t>G</w:t>
      </w:r>
      <w:proofErr w:type="spellEnd"/>
      <w:r>
        <w:t xml:space="preserve"> a un e</w:t>
      </w:r>
      <w:r>
        <w:t xml:space="preserve">ffet monotone et attendu, augmentant systématiquement la hiérarchie. Enfin, un effet de la </w:t>
      </w:r>
      <w:proofErr w:type="spellStart"/>
      <w:r>
        <w:t>co-évolution</w:t>
      </w:r>
      <w:proofErr w:type="spellEnd"/>
      <w:r>
        <w:t xml:space="preserve"> de la population des villes avec les distances du réseau qui produit des effets non-monotones est important à noter : quand le seuil de réseau </w:t>
      </w:r>
      <w:r>
        <w:rPr>
          <w:rStyle w:val="ISTE-Bluetext"/>
          <w:color w:val="000000"/>
        </w:rPr>
        <w:t>φ</w:t>
      </w:r>
      <w:r>
        <w:rPr>
          <w:rStyle w:val="ISTE-Bluetext"/>
          <w:color w:val="000000"/>
          <w:vertAlign w:val="subscript"/>
        </w:rPr>
        <w:t>0</w:t>
      </w:r>
      <w:r>
        <w:rPr>
          <w:rStyle w:val="ISTE-Bluetext"/>
          <w:color w:val="000000"/>
          <w:vertAlign w:val="superscript"/>
        </w:rPr>
        <w:t>(q)</w:t>
      </w:r>
      <w:r>
        <w:t xml:space="preserve"> est</w:t>
      </w:r>
      <w:r>
        <w:t xml:space="preserve"> maximal (dernière colonne), un minimum pour </w:t>
      </w:r>
      <w:proofErr w:type="gramStart"/>
      <w:r>
        <w:t>α</w:t>
      </w:r>
      <w:r>
        <w:rPr>
          <w:vertAlign w:val="subscript"/>
        </w:rPr>
        <w:t>Δ</w:t>
      </w:r>
      <w:r>
        <w:t>[</w:t>
      </w:r>
      <w:proofErr w:type="gramEnd"/>
      <w:r>
        <w:t xml:space="preserve">P]  est observé en fonction de </w:t>
      </w:r>
      <w:proofErr w:type="spellStart"/>
      <w:r>
        <w:rPr>
          <w:i/>
          <w:iCs/>
        </w:rPr>
        <w:t>d</w:t>
      </w:r>
      <w:r>
        <w:rPr>
          <w:i/>
          <w:iCs/>
          <w:vertAlign w:val="subscript"/>
        </w:rPr>
        <w:t>G</w:t>
      </w:r>
      <w:proofErr w:type="spellEnd"/>
      <w:r>
        <w:t xml:space="preserve"> pour les fortes valeurs de </w:t>
      </w:r>
      <w:proofErr w:type="spellStart"/>
      <w:r>
        <w:t>γ</w:t>
      </w:r>
      <w:r>
        <w:rPr>
          <w:vertAlign w:val="subscript"/>
        </w:rPr>
        <w:t>G</w:t>
      </w:r>
      <w:proofErr w:type="spellEnd"/>
      <w:r>
        <w:t xml:space="preserve"> (lorsque </w:t>
      </w:r>
      <w:proofErr w:type="spellStart"/>
      <w:r>
        <w:t>γ</w:t>
      </w:r>
      <w:r>
        <w:rPr>
          <w:vertAlign w:val="subscript"/>
        </w:rPr>
        <w:t>G</w:t>
      </w:r>
      <w:proofErr w:type="spellEnd"/>
      <w:r>
        <w:t xml:space="preserve"> &gt; 1) et les faibles hiérarchies initiales α</w:t>
      </w:r>
      <w:r>
        <w:rPr>
          <w:vertAlign w:val="subscript"/>
        </w:rPr>
        <w:t>S</w:t>
      </w:r>
      <w:r>
        <w:t xml:space="preserve"> = 0.5 (première ligne). Dans ce contexte, un</w:t>
      </w:r>
      <w:ins w:id="19" w:author="Denise" w:date="2023-07-12T11:20:00Z">
        <w:r w:rsidR="00DD2928">
          <w:t>e</w:t>
        </w:r>
      </w:ins>
      <w:r>
        <w:t xml:space="preserve"> portée intermédiaire des interactions spat</w:t>
      </w:r>
      <w:r>
        <w:t>iales produira des systèmes davantage hiérarchiques. En effet, comme seulement peu de liens accroissent leur vitesse avec cette valeur du seuil de réseau, les interactions à longue portée ne sont plus amplifiées par le réseau. Cette analyse montre claireme</w:t>
      </w:r>
      <w:r>
        <w:t>nt que l'évolution de la hiérarchie d’un système de villes dépend de divers paramètres et qu’elle est non-monotone quand elle interagit avec l’évolution des caractéristiques d’un réseau.</w:t>
      </w:r>
    </w:p>
    <w:p w14:paraId="3F0E9813" w14:textId="3488A0EB" w:rsidR="007123C6" w:rsidRDefault="00AB4B62">
      <w:pPr>
        <w:pStyle w:val="ISTE-paragraph"/>
      </w:pPr>
      <w:r>
        <w:t>En ce qui concerne l'évolution des hiérarchies de réseau α</w:t>
      </w:r>
      <w:r>
        <w:rPr>
          <w:vertAlign w:val="subscript"/>
        </w:rPr>
        <w:t>Δ</w:t>
      </w:r>
      <w:r>
        <w:t>[</w:t>
      </w:r>
      <w:r>
        <w:rPr>
          <w:i/>
          <w:iCs/>
        </w:rPr>
        <w:t>C</w:t>
      </w:r>
      <w:r>
        <w:t>] (panne</w:t>
      </w:r>
      <w:r>
        <w:t xml:space="preserve">au haut droite de la Fig. </w:t>
      </w:r>
      <w:r w:rsidR="00367A68">
        <w:t>8</w:t>
      </w:r>
      <w:r>
        <w:t xml:space="preserve">.2), l'effet le plus significatif est celui du seuil de réseau </w:t>
      </w:r>
      <w:r>
        <w:rPr>
          <w:rStyle w:val="ISTE-Bluetext"/>
          <w:color w:val="000000"/>
        </w:rPr>
        <w:t>φ</w:t>
      </w:r>
      <w:r>
        <w:rPr>
          <w:rStyle w:val="ISTE-Bluetext"/>
          <w:color w:val="000000"/>
          <w:vertAlign w:val="subscript"/>
        </w:rPr>
        <w:t>0</w:t>
      </w:r>
      <w:r>
        <w:rPr>
          <w:rStyle w:val="ISTE-Bluetext"/>
          <w:color w:val="000000"/>
          <w:vertAlign w:val="superscript"/>
        </w:rPr>
        <w:t>(q)</w:t>
      </w:r>
      <w:r>
        <w:t xml:space="preserve">, qui témoigne d'une inversion du sens de variation en fonction de la distance d'interaction </w:t>
      </w:r>
      <w:proofErr w:type="spellStart"/>
      <w:r>
        <w:rPr>
          <w:i/>
          <w:iCs/>
        </w:rPr>
        <w:t>d</w:t>
      </w:r>
      <w:r>
        <w:rPr>
          <w:i/>
          <w:iCs/>
          <w:vertAlign w:val="subscript"/>
        </w:rPr>
        <w:t>G</w:t>
      </w:r>
      <w:proofErr w:type="spellEnd"/>
      <w:r>
        <w:t xml:space="preserve"> quand le seuil de réseau s'accroît. Quan</w:t>
      </w:r>
      <w:ins w:id="20" w:author="Denise" w:date="2023-07-12T11:21:00Z">
        <w:r w:rsidR="005324C2">
          <w:t>d</w:t>
        </w:r>
      </w:ins>
      <w:del w:id="21" w:author="Denise" w:date="2023-07-12T11:21:00Z">
        <w:r w:rsidDel="005324C2">
          <w:delText>t</w:delText>
        </w:r>
      </w:del>
      <w:r>
        <w:t xml:space="preserve"> l'ensemble des liens pe</w:t>
      </w:r>
      <w:r>
        <w:t>uvent accroître leur vitesse, des interactions à plus longue portée produisent des réseaux davantage hiérarchiques. En effet, la probabilité pour deux grandes villes d'interagir est alors plus grande et la croissance du réseau sera prioritaire sur le segme</w:t>
      </w:r>
      <w:r>
        <w:t xml:space="preserve">nt les reliant. Mais quand seulement </w:t>
      </w:r>
      <w:r>
        <w:lastRenderedPageBreak/>
        <w:t>une petite proportion de liens améliorent leur temps de trajet tandis que la majorité des liens voit se détériorer leurs temps de trajets, alors les plus grandes hiérarchies de réseau (fortes valeurs observées de α</w:t>
      </w:r>
      <w:r>
        <w:rPr>
          <w:vertAlign w:val="subscript"/>
        </w:rPr>
        <w:t>Δ</w:t>
      </w:r>
      <w:r>
        <w:t>[</w:t>
      </w:r>
      <w:r>
        <w:rPr>
          <w:i/>
          <w:iCs/>
        </w:rPr>
        <w:t>C</w:t>
      </w:r>
      <w:r>
        <w:t>])</w:t>
      </w:r>
      <w:r>
        <w:t xml:space="preserve"> sont produites par les interactions les plus locales (faibles valeurs de </w:t>
      </w:r>
      <w:proofErr w:type="spellStart"/>
      <w:r>
        <w:rPr>
          <w:i/>
          <w:iCs/>
        </w:rPr>
        <w:t>d</w:t>
      </w:r>
      <w:r>
        <w:rPr>
          <w:i/>
          <w:iCs/>
          <w:vertAlign w:val="subscript"/>
        </w:rPr>
        <w:t>G</w:t>
      </w:r>
      <w:proofErr w:type="spellEnd"/>
      <w:r>
        <w:t>). Dans un contexte de rareté des investissements de réseau, des interactions de longue portée induisent ainsi un réseau plus équilibré que celui qui serait induit par des interact</w:t>
      </w:r>
      <w:r>
        <w:t>ions uniquement locales, ce qui est d'une certaine manière contre-intuitif (la globalisation des interactions étant souvent associée à de plus fortes polarisations).</w:t>
      </w:r>
    </w:p>
    <w:p w14:paraId="2DECDDC8" w14:textId="77777777" w:rsidR="007123C6" w:rsidRDefault="00AB4B62">
      <w:pPr>
        <w:pStyle w:val="ISTE-Figure"/>
      </w:pPr>
      <w:r>
        <w:rPr>
          <w:rStyle w:val="ISTE-Bluetext"/>
          <w:noProof/>
          <w:color w:val="00000A"/>
        </w:rPr>
        <w:lastRenderedPageBreak/>
        <w:drawing>
          <wp:inline distT="0" distB="0" distL="0" distR="0" wp14:anchorId="0AF0A91A" wp14:editId="4D940304">
            <wp:extent cx="5450040" cy="5203080"/>
            <wp:effectExtent l="0" t="0" r="0" b="3920"/>
            <wp:docPr id="1916965484"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5450040" cy="5203080"/>
                    </a:xfrm>
                    <a:prstGeom prst="rect">
                      <a:avLst/>
                    </a:prstGeom>
                  </pic:spPr>
                </pic:pic>
              </a:graphicData>
            </a:graphic>
          </wp:inline>
        </w:drawing>
      </w:r>
    </w:p>
    <w:p w14:paraId="73050311" w14:textId="3C3D20DD" w:rsidR="007123C6" w:rsidRPr="00D77CC1" w:rsidRDefault="00AB4B62">
      <w:pPr>
        <w:pStyle w:val="ISTE-Figure"/>
        <w:rPr>
          <w:lang w:val="fr-FR"/>
        </w:rPr>
      </w:pPr>
      <w:r>
        <w:rPr>
          <w:rStyle w:val="ISTE-captionFigureEncadrnoital"/>
        </w:rPr>
        <w:t xml:space="preserve">Figure </w:t>
      </w:r>
      <w:r w:rsidR="00D77CC1">
        <w:rPr>
          <w:rStyle w:val="ISTE-captionFigureEncadrnoital"/>
        </w:rPr>
        <w:t>8</w:t>
      </w:r>
      <w:r>
        <w:rPr>
          <w:rStyle w:val="ISTE-captionFigureEncadrnoital"/>
        </w:rPr>
        <w:t>.2.</w:t>
      </w:r>
      <w:r w:rsidRPr="00D77CC1">
        <w:rPr>
          <w:lang w:val="fr-FR"/>
        </w:rPr>
        <w:t xml:space="preserve"> </w:t>
      </w:r>
      <w:r w:rsidRPr="00D77CC1">
        <w:rPr>
          <w:b/>
          <w:bCs/>
          <w:lang w:val="fr-FR"/>
        </w:rPr>
        <w:t>Motifs de hiérarchie dans le modèle avec réseau virtuel.</w:t>
      </w:r>
      <w:r w:rsidRPr="00D77CC1">
        <w:rPr>
          <w:lang w:val="fr-FR"/>
        </w:rPr>
        <w:t xml:space="preserve"> Chaque indicateur est montré comme une fonction de </w:t>
      </w:r>
      <w:proofErr w:type="spellStart"/>
      <w:r w:rsidRPr="00D77CC1">
        <w:rPr>
          <w:i/>
          <w:iCs/>
          <w:lang w:val="fr-FR"/>
        </w:rPr>
        <w:t>d</w:t>
      </w:r>
      <w:r w:rsidRPr="00D77CC1">
        <w:rPr>
          <w:i/>
          <w:iCs/>
          <w:vertAlign w:val="subscript"/>
          <w:lang w:val="fr-FR"/>
        </w:rPr>
        <w:t>G</w:t>
      </w:r>
      <w:proofErr w:type="spellEnd"/>
      <w:r w:rsidRPr="00D77CC1">
        <w:rPr>
          <w:lang w:val="fr-FR"/>
        </w:rPr>
        <w:t xml:space="preserve"> pour </w:t>
      </w:r>
      <w:r>
        <w:t>γ</w:t>
      </w:r>
      <w:r w:rsidRPr="00D77CC1">
        <w:rPr>
          <w:vertAlign w:val="subscript"/>
          <w:lang w:val="fr-FR"/>
        </w:rPr>
        <w:t>G</w:t>
      </w:r>
      <w:r w:rsidRPr="00D77CC1">
        <w:rPr>
          <w:lang w:val="fr-FR"/>
        </w:rPr>
        <w:t xml:space="preserve"> variant (dégradé de couleur bleue), </w:t>
      </w:r>
      <w:r>
        <w:rPr>
          <w:rStyle w:val="ISTE-Bluetext"/>
          <w:color w:val="000000"/>
        </w:rPr>
        <w:t>φ</w:t>
      </w:r>
      <w:r>
        <w:rPr>
          <w:rStyle w:val="ISTE-Bluetext"/>
          <w:color w:val="000000"/>
          <w:vertAlign w:val="subscript"/>
        </w:rPr>
        <w:t>0</w:t>
      </w:r>
      <w:r>
        <w:rPr>
          <w:rStyle w:val="ISTE-Bluetext"/>
          <w:color w:val="000000"/>
          <w:vertAlign w:val="superscript"/>
        </w:rPr>
        <w:t>(q)</w:t>
      </w:r>
      <w:r w:rsidRPr="00D77CC1">
        <w:rPr>
          <w:lang w:val="fr-FR"/>
        </w:rPr>
        <w:t xml:space="preserve"> variant (colonnes) et </w:t>
      </w:r>
      <w:r>
        <w:t>α</w:t>
      </w:r>
      <w:r w:rsidRPr="00D77CC1">
        <w:rPr>
          <w:vertAlign w:val="subscript"/>
          <w:lang w:val="fr-FR"/>
        </w:rPr>
        <w:t>S</w:t>
      </w:r>
      <w:r w:rsidRPr="00D77CC1">
        <w:rPr>
          <w:lang w:val="fr-FR"/>
        </w:rPr>
        <w:t xml:space="preserve"> variant (lignes). </w:t>
      </w:r>
      <w:r w:rsidRPr="00D77CC1">
        <w:rPr>
          <w:i/>
          <w:iCs/>
          <w:lang w:val="fr-FR"/>
        </w:rPr>
        <w:t>(En haut  à gauche)</w:t>
      </w:r>
      <w:r w:rsidRPr="00D77CC1">
        <w:rPr>
          <w:lang w:val="fr-FR"/>
        </w:rPr>
        <w:t xml:space="preserve"> diff</w:t>
      </w:r>
      <w:ins w:id="22" w:author="Denise" w:date="2023-07-12T11:22:00Z">
        <w:r w:rsidR="005324C2">
          <w:rPr>
            <w:lang w:val="fr-FR"/>
          </w:rPr>
          <w:t>é</w:t>
        </w:r>
      </w:ins>
      <w:del w:id="23" w:author="Denise" w:date="2023-07-12T11:22:00Z">
        <w:r w:rsidRPr="00D77CC1" w:rsidDel="005324C2">
          <w:rPr>
            <w:lang w:val="fr-FR"/>
          </w:rPr>
          <w:delText>e</w:delText>
        </w:r>
      </w:del>
      <w:r w:rsidRPr="00D77CC1">
        <w:rPr>
          <w:lang w:val="fr-FR"/>
        </w:rPr>
        <w:t xml:space="preserve">rence pour l'exposant rang-taille des populations entre instant initial et instant </w:t>
      </w:r>
      <w:r w:rsidRPr="00D77CC1">
        <w:rPr>
          <w:lang w:val="fr-FR"/>
        </w:rPr>
        <w:t xml:space="preserve">final; </w:t>
      </w:r>
      <w:r w:rsidRPr="00D77CC1">
        <w:rPr>
          <w:i/>
          <w:iCs/>
          <w:lang w:val="fr-FR"/>
        </w:rPr>
        <w:t>(en haut à droite)</w:t>
      </w:r>
      <w:r w:rsidRPr="00D77CC1">
        <w:rPr>
          <w:lang w:val="fr-FR"/>
        </w:rPr>
        <w:t xml:space="preserve"> différence de l'exposant des centralités; </w:t>
      </w:r>
      <w:r w:rsidRPr="00D77CC1">
        <w:rPr>
          <w:i/>
          <w:iCs/>
          <w:lang w:val="fr-FR"/>
        </w:rPr>
        <w:t>(en bas à gauche)</w:t>
      </w:r>
      <w:r w:rsidRPr="00D77CC1">
        <w:rPr>
          <w:lang w:val="fr-FR"/>
        </w:rPr>
        <w:t xml:space="preserve"> différence de la corrélation de rang entre population et centralité; </w:t>
      </w:r>
      <w:r w:rsidRPr="00D77CC1">
        <w:rPr>
          <w:i/>
          <w:iCs/>
          <w:lang w:val="fr-FR"/>
        </w:rPr>
        <w:t xml:space="preserve">(en bas à droite) </w:t>
      </w:r>
      <w:r w:rsidRPr="00D77CC1">
        <w:rPr>
          <w:lang w:val="fr-FR"/>
        </w:rPr>
        <w:t>différence de point de rupture de la hiérarchie des centralités.</w:t>
      </w:r>
    </w:p>
    <w:p w14:paraId="225392F9" w14:textId="77777777" w:rsidR="007123C6" w:rsidRDefault="007123C6">
      <w:pPr>
        <w:pStyle w:val="ISTE-paragraph"/>
      </w:pPr>
    </w:p>
    <w:p w14:paraId="7B3A0E3B" w14:textId="3281ABD0" w:rsidR="007123C6" w:rsidRDefault="00AB4B62">
      <w:pPr>
        <w:pStyle w:val="ISTE-paragraph"/>
      </w:pPr>
      <w:r>
        <w:lastRenderedPageBreak/>
        <w:t>Le comportement d</w:t>
      </w:r>
      <w:r>
        <w:t xml:space="preserve">e la corrélation de rang entre population et centralité </w:t>
      </w:r>
      <w:proofErr w:type="spellStart"/>
      <w:r>
        <w:t>ρ</w:t>
      </w:r>
      <w:r>
        <w:rPr>
          <w:vertAlign w:val="subscript"/>
        </w:rPr>
        <w:t>r</w:t>
      </w:r>
      <w:proofErr w:type="spellEnd"/>
      <w:r>
        <w:t xml:space="preserve"> [</w:t>
      </w:r>
      <w:r>
        <w:rPr>
          <w:i/>
          <w:iCs/>
        </w:rPr>
        <w:t>P</w:t>
      </w:r>
      <w:r>
        <w:t xml:space="preserve">, </w:t>
      </w:r>
      <w:r>
        <w:rPr>
          <w:i/>
          <w:iCs/>
        </w:rPr>
        <w:t>C</w:t>
      </w:r>
      <w:r>
        <w:t xml:space="preserve">] (panneau bas gauche de la Fig. </w:t>
      </w:r>
      <w:r w:rsidR="00367A68">
        <w:t>8</w:t>
      </w:r>
      <w:r>
        <w:t xml:space="preserve">.2) informe sur les processus de </w:t>
      </w:r>
      <w:proofErr w:type="spellStart"/>
      <w:r>
        <w:t>co-évolution</w:t>
      </w:r>
      <w:proofErr w:type="spellEnd"/>
      <w:r>
        <w:t xml:space="preserve"> entre le système de villes et le réseau de transport. D'un point de vue empirique, </w:t>
      </w:r>
      <w:proofErr w:type="spellStart"/>
      <w:r>
        <w:t>Bretagnolle</w:t>
      </w:r>
      <w:proofErr w:type="spellEnd"/>
      <w:r>
        <w:t xml:space="preserve"> (2003) a montré q</w:t>
      </w:r>
      <w:r>
        <w:t xml:space="preserve">ue la meilleure connectivité des grandes villes est une signature de processus de </w:t>
      </w:r>
      <w:proofErr w:type="spellStart"/>
      <w:r>
        <w:t>co-évolution</w:t>
      </w:r>
      <w:proofErr w:type="spellEnd"/>
      <w:r>
        <w:t xml:space="preserve">. Nos résultats confirment qu'en effet de tels processus de </w:t>
      </w:r>
      <w:proofErr w:type="spellStart"/>
      <w:r>
        <w:t>co-évolution</w:t>
      </w:r>
      <w:proofErr w:type="spellEnd"/>
      <w:r>
        <w:t xml:space="preserve"> produisent une correspondance entre hiérarchie urbaine et de réseau, puisque des fortes v</w:t>
      </w:r>
      <w:r>
        <w:t>aleurs de corrélations sont obtenues pour des distances d'interaction supérieures à 100 km. La distance d'interaction augmente systématiquement la corrélation et les interactions locales produisent une corrélation proche de zéro, à l'exception des systèmes</w:t>
      </w:r>
      <w:r>
        <w:t xml:space="preserve"> de villes initialement très hiérarchiques quand le seuil de réseau est élevé (auquel cas certaines villes parmi les plus grandes construiront toujours un système d'interaction local). La corrélation est maximale pour une valeur intermédiaire de </w:t>
      </w:r>
      <w:r>
        <w:rPr>
          <w:rStyle w:val="ISTE-Bluetext"/>
          <w:color w:val="000000"/>
        </w:rPr>
        <w:t>φ</w:t>
      </w:r>
      <w:r>
        <w:rPr>
          <w:rStyle w:val="ISTE-Bluetext"/>
          <w:color w:val="000000"/>
          <w:vertAlign w:val="subscript"/>
        </w:rPr>
        <w:t>0</w:t>
      </w:r>
      <w:r>
        <w:rPr>
          <w:rStyle w:val="ISTE-Bluetext"/>
          <w:color w:val="000000"/>
          <w:vertAlign w:val="superscript"/>
        </w:rPr>
        <w:t>(q)</w:t>
      </w:r>
      <w:r>
        <w:t xml:space="preserve">, ce </w:t>
      </w:r>
      <w:r>
        <w:t xml:space="preserve">qui signifie que le processus de sélection de lien joue un rôle dans la synchronisation entre les deux hiérarchies, et que les processus de </w:t>
      </w:r>
      <w:proofErr w:type="spellStart"/>
      <w:r>
        <w:t>co-évolution</w:t>
      </w:r>
      <w:proofErr w:type="spellEnd"/>
      <w:r>
        <w:t xml:space="preserve"> capturent davantage qu'un simple auto-renforcement.</w:t>
      </w:r>
    </w:p>
    <w:p w14:paraId="7D40DAFA" w14:textId="77777777" w:rsidR="007123C6" w:rsidRDefault="00AB4B62">
      <w:pPr>
        <w:pStyle w:val="ISTE-paragraph"/>
      </w:pPr>
      <w:r>
        <w:t>Enfin, comme nous avons introduit la régression par</w:t>
      </w:r>
      <w:r>
        <w:t xml:space="preserve"> segments en vue d’une caractérisation plus fine des motifs hiérarchiques dans un système de villes, nous observons un comportement intéressant concernant la variation du point de rupture pour les centralités Ψ</w:t>
      </w:r>
      <w:r>
        <w:rPr>
          <w:vertAlign w:val="subscript"/>
        </w:rPr>
        <w:t>Δ</w:t>
      </w:r>
      <w:r>
        <w:t>[</w:t>
      </w:r>
      <w:r>
        <w:rPr>
          <w:i/>
          <w:iCs/>
        </w:rPr>
        <w:t>C</w:t>
      </w:r>
      <w:r>
        <w:t xml:space="preserve">]. Les points de ruptures se décalent dans </w:t>
      </w:r>
      <w:r>
        <w:t>le temps toujours vers des valeurs plus faibles, ce qui signifie que la distribution devient plus inégale dans le temps au regard des liens les plus dominants (moins de liens sont inclus dans la tête de la hiérarchie). Le décalage est plus fort quand la di</w:t>
      </w:r>
      <w:r>
        <w:t>stance d'interaction est plus grande et que le seuil de réseau est plus élevé, ce qui signifie que favoriser moins de liens à grande portée induira davantage de hiérarchie.</w:t>
      </w:r>
    </w:p>
    <w:p w14:paraId="3C1D983D" w14:textId="547C81FB" w:rsidR="007123C6" w:rsidRDefault="00AB4B62">
      <w:pPr>
        <w:pStyle w:val="ISTE-paragraph"/>
      </w:pPr>
      <w:r>
        <w:t xml:space="preserve">Le plan d’expérience adopté pour étudier les motifs de hiérarchie des résultats du </w:t>
      </w:r>
      <w:r>
        <w:t xml:space="preserve">modèle avec un réseau physique est exactement le même. Nous montrons en Fig. </w:t>
      </w:r>
      <w:r w:rsidR="00367A68">
        <w:t>8</w:t>
      </w:r>
      <w:r>
        <w:t>.3 les mêmes indicateurs pour le même espace de paramètres. Les divergences entre les comportements du modèle avec réseau virtuel ou réseau physique sont particulièrement intéres</w:t>
      </w:r>
      <w:r>
        <w:t xml:space="preserve">santes d'un point de vue thématique, puisque elles révèlent le rôle de la spatialisation et de l’attribution des flux du réseau à des chemins physiques. Certains motifs de hiérarchie sont similaires mais des différences importantes peuvent être observées. </w:t>
      </w:r>
      <w:r>
        <w:t>Globalement, le comportement de la hiérarchie des populations, de la corrélation de rang, et du point de rupture de la centralité des hiérarchies, sont qualitativement similaires. Le minimum qui existait pour les hiérarchies des populations aux courtes dis</w:t>
      </w:r>
      <w:r>
        <w:t xml:space="preserve">tances d'interaction disparaît le plus souvent (même s'il demeure partiellement visible pour  </w:t>
      </w:r>
      <w:proofErr w:type="spellStart"/>
      <w:r>
        <w:t>γ</w:t>
      </w:r>
      <w:r>
        <w:rPr>
          <w:vertAlign w:val="subscript"/>
        </w:rPr>
        <w:t>G</w:t>
      </w:r>
      <w:proofErr w:type="spellEnd"/>
      <w:r>
        <w:t xml:space="preserve"> = 1.5, </w:t>
      </w:r>
      <w:r>
        <w:rPr>
          <w:rStyle w:val="ISTE-Bluetext"/>
          <w:color w:val="000000"/>
        </w:rPr>
        <w:t>φ</w:t>
      </w:r>
      <w:r>
        <w:rPr>
          <w:rStyle w:val="ISTE-Bluetext"/>
          <w:color w:val="000000"/>
          <w:vertAlign w:val="subscript"/>
        </w:rPr>
        <w:t>0</w:t>
      </w:r>
      <w:r>
        <w:rPr>
          <w:rStyle w:val="ISTE-Bluetext"/>
          <w:color w:val="000000"/>
          <w:vertAlign w:val="superscript"/>
        </w:rPr>
        <w:t>(q)</w:t>
      </w:r>
      <w:r>
        <w:t xml:space="preserve"> = 0.9$ et α</w:t>
      </w:r>
      <w:r>
        <w:rPr>
          <w:vertAlign w:val="subscript"/>
        </w:rPr>
        <w:t>S</w:t>
      </w:r>
      <w:r>
        <w:t xml:space="preserve"> = 1). La spatialisation du réseau supprime donc une certaine complexité des résultats de simulation. Les corrélations de rang (panneau bas gauche de la Fig. </w:t>
      </w:r>
      <w:r w:rsidR="00367A68">
        <w:t>8</w:t>
      </w:r>
      <w:r>
        <w:t>.3), i.e. la correspondance entre hiérarchie des populations et des centralités, est toujours cro</w:t>
      </w:r>
      <w:r>
        <w:t xml:space="preserve">issante en fonction de </w:t>
      </w:r>
      <w:proofErr w:type="spellStart"/>
      <w:r>
        <w:rPr>
          <w:i/>
          <w:iCs/>
        </w:rPr>
        <w:t>d</w:t>
      </w:r>
      <w:r>
        <w:rPr>
          <w:i/>
          <w:iCs/>
          <w:vertAlign w:val="subscript"/>
        </w:rPr>
        <w:t>G</w:t>
      </w:r>
      <w:proofErr w:type="spellEnd"/>
      <w:r>
        <w:t xml:space="preserve"> </w:t>
      </w:r>
      <w:r>
        <w:lastRenderedPageBreak/>
        <w:t xml:space="preserve">et présente un maximum pour la valeur intermédiaire </w:t>
      </w:r>
      <w:r>
        <w:rPr>
          <w:rStyle w:val="ISTE-Bluetext"/>
          <w:color w:val="000000"/>
        </w:rPr>
        <w:t>φ</w:t>
      </w:r>
      <w:r>
        <w:rPr>
          <w:rStyle w:val="ISTE-Bluetext"/>
          <w:color w:val="000000"/>
          <w:vertAlign w:val="subscript"/>
        </w:rPr>
        <w:t>0</w:t>
      </w:r>
      <w:r>
        <w:rPr>
          <w:rStyle w:val="ISTE-Bluetext"/>
          <w:color w:val="000000"/>
          <w:vertAlign w:val="superscript"/>
        </w:rPr>
        <w:t>(q)</w:t>
      </w:r>
      <w:r>
        <w:t xml:space="preserve">. Cependant, l'effet de la hiérarchie des interactions </w:t>
      </w:r>
      <w:proofErr w:type="spellStart"/>
      <w:r>
        <w:t>γ</w:t>
      </w:r>
      <w:r>
        <w:rPr>
          <w:vertAlign w:val="subscript"/>
        </w:rPr>
        <w:t>G</w:t>
      </w:r>
      <w:proofErr w:type="spellEnd"/>
      <w:r>
        <w:t xml:space="preserve"> a bien plus d'impact : des interactions plus uniformes (faible </w:t>
      </w:r>
      <w:proofErr w:type="spellStart"/>
      <w:r>
        <w:t>γ</w:t>
      </w:r>
      <w:r>
        <w:rPr>
          <w:vertAlign w:val="subscript"/>
        </w:rPr>
        <w:t>G</w:t>
      </w:r>
      <w:proofErr w:type="spellEnd"/>
      <w:r>
        <w:t>) conduisent à une corrélation entre hiérarchie de</w:t>
      </w:r>
      <w:r>
        <w:t xml:space="preserve">s populations et des centralités bien plus faible. Cela signifie que l'approximation d'utiliser un réseau virtuel capture fidèlement la correspondance de hiérarchie dans les réseaux physiques pour les flux avec un exposant d'échelle </w:t>
      </w:r>
      <w:proofErr w:type="spellStart"/>
      <w:r>
        <w:t>supralinéaire</w:t>
      </w:r>
      <w:proofErr w:type="spellEnd"/>
      <w:r>
        <w:t>. Selon le</w:t>
      </w:r>
      <w:r>
        <w:t xml:space="preserve"> type des activités générant les flux (correspondant en pratique à des comportements scalants différents), l’explicitation de la structure spatiale du réseau est plus ou moins nécessaire.</w:t>
      </w:r>
    </w:p>
    <w:p w14:paraId="566639E5" w14:textId="7BC8C7CD" w:rsidR="007123C6" w:rsidRDefault="00AB4B62">
      <w:pPr>
        <w:pStyle w:val="ISTE-paragraph"/>
      </w:pPr>
      <w:r>
        <w:t>La hiérarchie des centralités se comporte assez différemment lors du</w:t>
      </w:r>
      <w:r>
        <w:t xml:space="preserve"> passage à un réseau physique (panneau haut droite de la Fig. </w:t>
      </w:r>
      <w:r w:rsidR="00367A68">
        <w:t>8</w:t>
      </w:r>
      <w:r>
        <w:t>.3). Elle est dans ce cas presque insensible à tous les paramètres quand la vitesse de tous les liens augmente (</w:t>
      </w:r>
      <w:r>
        <w:rPr>
          <w:rStyle w:val="ISTE-Bluetext"/>
          <w:color w:val="000000"/>
        </w:rPr>
        <w:t>φ</w:t>
      </w:r>
      <w:r>
        <w:rPr>
          <w:rStyle w:val="ISTE-Bluetext"/>
          <w:color w:val="000000"/>
          <w:vertAlign w:val="subscript"/>
        </w:rPr>
        <w:t>0</w:t>
      </w:r>
      <w:r>
        <w:rPr>
          <w:rStyle w:val="ISTE-Bluetext"/>
          <w:color w:val="000000"/>
          <w:vertAlign w:val="superscript"/>
        </w:rPr>
        <w:t>(q)</w:t>
      </w:r>
      <w:r>
        <w:t xml:space="preserve"> = 0.1), et est toujours croissante en fonction de la distance d'interaction</w:t>
      </w:r>
      <w:r>
        <w:t xml:space="preserve"> </w:t>
      </w:r>
      <w:proofErr w:type="spellStart"/>
      <w:r>
        <w:rPr>
          <w:i/>
          <w:iCs/>
        </w:rPr>
        <w:t>d</w:t>
      </w:r>
      <w:r>
        <w:rPr>
          <w:i/>
          <w:iCs/>
          <w:vertAlign w:val="subscript"/>
        </w:rPr>
        <w:t>G</w:t>
      </w:r>
      <w:proofErr w:type="spellEnd"/>
      <w:r>
        <w:t xml:space="preserve"> (des interactions à plus longue portée se diffusent dans la plupart des liens du réseau et produisent moins d'inégalité entre leurs vitesses puisque les flux sont plus homogènes sur l’ensemble du réseau). L'accroissement de la hiérarchie des interactio</w:t>
      </w:r>
      <w:r>
        <w:t>ns augmente toujours la hiérarchie des centralités mais l'effet est moins fort. En résumé, la contrainte spatiale sur les liens et le fait qu'ils partagent les flux par la procédure de distribution restreint la variété que peuvent exhiber les dynamiques de</w:t>
      </w:r>
      <w:r>
        <w:t>s vitesses des liens.</w:t>
      </w:r>
    </w:p>
    <w:p w14:paraId="2AC7E8F3" w14:textId="77777777" w:rsidR="007123C6" w:rsidRDefault="007123C6">
      <w:pPr>
        <w:pStyle w:val="ISTE-paragraph"/>
      </w:pPr>
    </w:p>
    <w:p w14:paraId="52407530" w14:textId="77777777" w:rsidR="007123C6" w:rsidRDefault="007123C6">
      <w:pPr>
        <w:pStyle w:val="ISTE-paragraph"/>
      </w:pPr>
    </w:p>
    <w:p w14:paraId="0DDC9426" w14:textId="77777777" w:rsidR="007123C6" w:rsidRDefault="00AB4B62">
      <w:pPr>
        <w:pStyle w:val="ISTE-Figure"/>
      </w:pPr>
      <w:r>
        <w:rPr>
          <w:rStyle w:val="ISTE-Bluetext"/>
          <w:noProof/>
          <w:color w:val="00000A"/>
        </w:rPr>
        <w:lastRenderedPageBreak/>
        <w:drawing>
          <wp:inline distT="0" distB="0" distL="0" distR="0" wp14:anchorId="42448F9D" wp14:editId="5B4647BC">
            <wp:extent cx="5450040" cy="5203080"/>
            <wp:effectExtent l="0" t="0" r="0" b="3920"/>
            <wp:docPr id="1736788010"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5450040" cy="5203080"/>
                    </a:xfrm>
                    <a:prstGeom prst="rect">
                      <a:avLst/>
                    </a:prstGeom>
                  </pic:spPr>
                </pic:pic>
              </a:graphicData>
            </a:graphic>
          </wp:inline>
        </w:drawing>
      </w:r>
    </w:p>
    <w:p w14:paraId="622C23E2" w14:textId="5DD91F25" w:rsidR="007123C6" w:rsidRPr="00D77CC1" w:rsidRDefault="00AB4B62">
      <w:pPr>
        <w:pStyle w:val="ISTE-Figure"/>
        <w:rPr>
          <w:lang w:val="fr-FR"/>
        </w:rPr>
      </w:pPr>
      <w:r>
        <w:rPr>
          <w:rStyle w:val="ISTE-captionFigureEncadrnoital"/>
        </w:rPr>
        <w:t xml:space="preserve">Figure </w:t>
      </w:r>
      <w:r w:rsidR="00D77CC1">
        <w:rPr>
          <w:rStyle w:val="ISTE-captionFigureEncadrnoital"/>
        </w:rPr>
        <w:t>8</w:t>
      </w:r>
      <w:r>
        <w:rPr>
          <w:rStyle w:val="ISTE-captionFigureEncadrnoital"/>
        </w:rPr>
        <w:t>.3.</w:t>
      </w:r>
      <w:r w:rsidRPr="00D77CC1">
        <w:rPr>
          <w:lang w:val="fr-FR"/>
        </w:rPr>
        <w:t xml:space="preserve"> </w:t>
      </w:r>
      <w:r w:rsidRPr="00D77CC1">
        <w:rPr>
          <w:b/>
          <w:bCs/>
          <w:lang w:val="fr-FR"/>
        </w:rPr>
        <w:t>Motifs de hiérarchie dans le modèle avec réseau physique.</w:t>
      </w:r>
      <w:r w:rsidRPr="00D77CC1">
        <w:rPr>
          <w:lang w:val="fr-FR"/>
        </w:rPr>
        <w:t xml:space="preserve"> Avec le même plan d'expérience qu'en Fig.</w:t>
      </w:r>
      <w:r w:rsidR="00367A68">
        <w:rPr>
          <w:lang w:val="fr-FR"/>
        </w:rPr>
        <w:t>8</w:t>
      </w:r>
      <w:r w:rsidRPr="00D77CC1">
        <w:rPr>
          <w:lang w:val="fr-FR"/>
        </w:rPr>
        <w:t xml:space="preserve">.2, chaque indicateur est montré comme fonction de </w:t>
      </w:r>
      <w:proofErr w:type="spellStart"/>
      <w:r w:rsidRPr="00D77CC1">
        <w:rPr>
          <w:i/>
          <w:iCs/>
          <w:lang w:val="fr-FR"/>
        </w:rPr>
        <w:t>d</w:t>
      </w:r>
      <w:r w:rsidRPr="00D77CC1">
        <w:rPr>
          <w:i/>
          <w:iCs/>
          <w:vertAlign w:val="subscript"/>
          <w:lang w:val="fr-FR"/>
        </w:rPr>
        <w:t>G</w:t>
      </w:r>
      <w:proofErr w:type="spellEnd"/>
      <w:r w:rsidRPr="00D77CC1">
        <w:rPr>
          <w:lang w:val="fr-FR"/>
        </w:rPr>
        <w:t xml:space="preserve"> pour </w:t>
      </w:r>
      <w:r>
        <w:t>γ</w:t>
      </w:r>
      <w:r w:rsidRPr="00D77CC1">
        <w:rPr>
          <w:vertAlign w:val="subscript"/>
          <w:lang w:val="fr-FR"/>
        </w:rPr>
        <w:t>G</w:t>
      </w:r>
      <w:r w:rsidRPr="00D77CC1">
        <w:rPr>
          <w:lang w:val="fr-FR"/>
        </w:rPr>
        <w:t xml:space="preserve"> variant (dégradé de couleur bleue), </w:t>
      </w:r>
      <w:r>
        <w:rPr>
          <w:rStyle w:val="ISTE-Bluetext"/>
          <w:color w:val="000000"/>
        </w:rPr>
        <w:t>φ</w:t>
      </w:r>
      <w:r>
        <w:rPr>
          <w:rStyle w:val="ISTE-Bluetext"/>
          <w:color w:val="000000"/>
          <w:vertAlign w:val="subscript"/>
        </w:rPr>
        <w:t>0</w:t>
      </w:r>
      <w:r>
        <w:rPr>
          <w:rStyle w:val="ISTE-Bluetext"/>
          <w:color w:val="000000"/>
          <w:vertAlign w:val="superscript"/>
        </w:rPr>
        <w:t>(q)</w:t>
      </w:r>
      <w:r w:rsidRPr="00D77CC1">
        <w:rPr>
          <w:lang w:val="fr-FR"/>
        </w:rPr>
        <w:t xml:space="preserve"> variant (colonnes) et </w:t>
      </w:r>
      <w:r>
        <w:t>α</w:t>
      </w:r>
      <w:r w:rsidRPr="00D77CC1">
        <w:rPr>
          <w:vertAlign w:val="subscript"/>
          <w:lang w:val="fr-FR"/>
        </w:rPr>
        <w:t>S</w:t>
      </w:r>
      <w:r w:rsidRPr="00D77CC1">
        <w:rPr>
          <w:lang w:val="fr-FR"/>
        </w:rPr>
        <w:t xml:space="preserve"> variant (lignes). </w:t>
      </w:r>
      <w:r w:rsidRPr="00D77CC1">
        <w:rPr>
          <w:i/>
          <w:iCs/>
          <w:lang w:val="fr-FR"/>
        </w:rPr>
        <w:t>(En haut à gauche)</w:t>
      </w:r>
      <w:r w:rsidRPr="00D77CC1">
        <w:rPr>
          <w:lang w:val="fr-FR"/>
        </w:rPr>
        <w:t xml:space="preserve"> différence de l'exposant rang-taille des populations entre instant initial et instant final; </w:t>
      </w:r>
      <w:r w:rsidRPr="00D77CC1">
        <w:rPr>
          <w:i/>
          <w:iCs/>
          <w:lang w:val="fr-FR"/>
        </w:rPr>
        <w:t>(en haut à droite)</w:t>
      </w:r>
      <w:r w:rsidRPr="00D77CC1">
        <w:rPr>
          <w:lang w:val="fr-FR"/>
        </w:rPr>
        <w:t xml:space="preserve"> différence dans l'exposant rang-taille des centralités; </w:t>
      </w:r>
      <w:r w:rsidRPr="00D77CC1">
        <w:rPr>
          <w:i/>
          <w:iCs/>
          <w:lang w:val="fr-FR"/>
        </w:rPr>
        <w:t>(en bas à gauche)</w:t>
      </w:r>
      <w:r w:rsidRPr="00D77CC1">
        <w:rPr>
          <w:lang w:val="fr-FR"/>
        </w:rPr>
        <w:t xml:space="preserve"> différe</w:t>
      </w:r>
      <w:r w:rsidRPr="00D77CC1">
        <w:rPr>
          <w:lang w:val="fr-FR"/>
        </w:rPr>
        <w:t xml:space="preserve">nce de la corrélation de rang entre population et centralité; </w:t>
      </w:r>
      <w:r w:rsidRPr="00D77CC1">
        <w:rPr>
          <w:i/>
          <w:iCs/>
          <w:lang w:val="fr-FR"/>
        </w:rPr>
        <w:t>(en bas à droite)</w:t>
      </w:r>
      <w:r w:rsidRPr="00D77CC1">
        <w:rPr>
          <w:lang w:val="fr-FR"/>
        </w:rPr>
        <w:t xml:space="preserve"> différence du point de rupture des centralités.</w:t>
      </w:r>
    </w:p>
    <w:p w14:paraId="52698A24" w14:textId="77777777" w:rsidR="007123C6" w:rsidRDefault="007123C6">
      <w:pPr>
        <w:pStyle w:val="ISTE-paragraph"/>
      </w:pPr>
    </w:p>
    <w:p w14:paraId="35E55647" w14:textId="40ADDE38" w:rsidR="007123C6" w:rsidRPr="00D77CC1" w:rsidRDefault="00D77CC1">
      <w:pPr>
        <w:pStyle w:val="ISTE-111levelheadaftera11headingorcaption"/>
        <w:rPr>
          <w:lang w:val="fr-FR"/>
        </w:rPr>
      </w:pPr>
      <w:r>
        <w:rPr>
          <w:lang w:val="fr-FR"/>
        </w:rPr>
        <w:lastRenderedPageBreak/>
        <w:t>8</w:t>
      </w:r>
      <w:r w:rsidRPr="00D77CC1">
        <w:rPr>
          <w:lang w:val="fr-FR"/>
        </w:rPr>
        <w:t>.3.3 Régimes de hiérarchie</w:t>
      </w:r>
    </w:p>
    <w:p w14:paraId="3A2BBB68" w14:textId="77777777" w:rsidR="007123C6" w:rsidRDefault="00AB4B62">
      <w:pPr>
        <w:pStyle w:val="ISTE-paragraph"/>
      </w:pPr>
      <w:r>
        <w:t>Après avoir inspecté les liens entre paramètres et motifs de hiérarchie émergents par une explorati</w:t>
      </w:r>
      <w:r>
        <w:t>on en grille basique, nous nous tournons à présent vers une expérience spécifique visant à établir les régimes de hiérarchie faisables que le modèle peut produire. En effet dans de tels modèles complexes de simulation, des plans d'expérience simples peuven</w:t>
      </w:r>
      <w:r>
        <w:t xml:space="preserve">t ne capturer qu'une partie des comportements potentiels, et passer à côté de fortes non-linéarités. Pour cela, l'algorithme </w:t>
      </w:r>
      <w:r>
        <w:rPr>
          <w:i/>
          <w:iCs/>
        </w:rPr>
        <w:t xml:space="preserve">Pattern </w:t>
      </w:r>
      <w:proofErr w:type="spellStart"/>
      <w:r>
        <w:rPr>
          <w:i/>
          <w:iCs/>
        </w:rPr>
        <w:t>Space</w:t>
      </w:r>
      <w:proofErr w:type="spellEnd"/>
      <w:r>
        <w:rPr>
          <w:i/>
          <w:iCs/>
        </w:rPr>
        <w:t xml:space="preserve"> Exploration</w:t>
      </w:r>
      <w:r>
        <w:t xml:space="preserve"> (PSE) a été introduit par </w:t>
      </w:r>
      <w:proofErr w:type="spellStart"/>
      <w:r>
        <w:t>Cherel</w:t>
      </w:r>
      <w:proofErr w:type="spellEnd"/>
      <w:r>
        <w:t xml:space="preserve"> et al. (2015). Il s’agit d’une heuristique permettant d’obtenir une appr</w:t>
      </w:r>
      <w:r>
        <w:t>oximation de l'espace faisable des sorties d'un modèle, en se basant sur un algorithme de recherche de nouveauté (Lehman &amp; Stanley, 2008). Nous appliquons ici cet algorithme pour l'espace de motifs en trois dimensions suivant : évolution de la hiérarchie d</w:t>
      </w:r>
      <w:r>
        <w:t xml:space="preserve">es populations </w:t>
      </w:r>
      <w:proofErr w:type="gramStart"/>
      <w:r>
        <w:t>α</w:t>
      </w:r>
      <w:r>
        <w:rPr>
          <w:vertAlign w:val="subscript"/>
        </w:rPr>
        <w:t>Δ</w:t>
      </w:r>
      <w:r>
        <w:t>[</w:t>
      </w:r>
      <w:proofErr w:type="gramEnd"/>
      <w:r>
        <w:rPr>
          <w:i/>
          <w:iCs/>
        </w:rPr>
        <w:t>P</w:t>
      </w:r>
      <w:r>
        <w:t>], évolution de la hiérarchie des centralités α</w:t>
      </w:r>
      <w:r>
        <w:rPr>
          <w:vertAlign w:val="subscript"/>
        </w:rPr>
        <w:t>Δ</w:t>
      </w:r>
      <w:r>
        <w:t>[</w:t>
      </w:r>
      <w:r>
        <w:rPr>
          <w:i/>
          <w:iCs/>
        </w:rPr>
        <w:t>C</w:t>
      </w:r>
      <w:r>
        <w:t xml:space="preserve">], et corrélation de rang finale entre hiérarchies de population et de centralité </w:t>
      </w:r>
      <w:proofErr w:type="spellStart"/>
      <w:r>
        <w:t>ρ</w:t>
      </w:r>
      <w:r>
        <w:rPr>
          <w:vertAlign w:val="subscript"/>
        </w:rPr>
        <w:t>r</w:t>
      </w:r>
      <w:proofErr w:type="spellEnd"/>
      <w:r>
        <w:t xml:space="preserve"> [</w:t>
      </w:r>
      <w:r>
        <w:rPr>
          <w:i/>
          <w:iCs/>
        </w:rPr>
        <w:t>P</w:t>
      </w:r>
      <w:r>
        <w:t xml:space="preserve">, </w:t>
      </w:r>
      <w:r>
        <w:rPr>
          <w:i/>
          <w:iCs/>
        </w:rPr>
        <w:t>C</w:t>
      </w:r>
      <w:r>
        <w:t>]. Les deux premiers indicateurs sont considérés sous leur forme dynamique (différence entre état</w:t>
      </w:r>
      <w:r>
        <w:t xml:space="preserve"> final et initial) afin de contrôler pour le niveau de hiérarchie initial α</w:t>
      </w:r>
      <w:r>
        <w:rPr>
          <w:vertAlign w:val="subscript"/>
        </w:rPr>
        <w:t>S</w:t>
      </w:r>
      <w:r>
        <w:t xml:space="preserve"> de la population, tandis que la hiérarchie des centralités initiale est uniquement liée à la géométrie du réseau et présente une distribution avec un pic étroit de moyenne -0.2 (m</w:t>
      </w:r>
      <w:r>
        <w:t>otif similaire pour les réseaux virtuel et le physique, la distribution des centralités du réseau physique étant un peu plus large), et reste donc constante en moyenne entre nos différentes configurations explorées. Ces trois dimensions capturent d’une par</w:t>
      </w:r>
      <w:r>
        <w:t>t quelles hiérarchies sont produites pour les deux aspects inclus dans le modèle (population et réseau), et d’autre part quelle relation ceux-ci ont en termes de corrélation de rang.</w:t>
      </w:r>
    </w:p>
    <w:p w14:paraId="3AC167E9" w14:textId="3ECED3F5" w:rsidR="007123C6" w:rsidRDefault="00AB4B62">
      <w:pPr>
        <w:pStyle w:val="ISTE-paragraph"/>
      </w:pPr>
      <w:r>
        <w:t xml:space="preserve">Nous exécutons l'algorithme PSE en utilisant la plateforme </w:t>
      </w:r>
      <w:proofErr w:type="spellStart"/>
      <w:r>
        <w:t>OpenMOLE</w:t>
      </w:r>
      <w:proofErr w:type="spellEnd"/>
      <w:r>
        <w:t xml:space="preserve"> et di</w:t>
      </w:r>
      <w:r>
        <w:t xml:space="preserve">stribuons les calculs sur une grille de calcul en utilisant un schéma par îlots. La grille pour les motifs, établie à partir des résultats d'exploration précédents, est choisie ainsi : </w:t>
      </w:r>
      <w:proofErr w:type="gramStart"/>
      <w:r>
        <w:t>α</w:t>
      </w:r>
      <w:r>
        <w:rPr>
          <w:vertAlign w:val="subscript"/>
        </w:rPr>
        <w:t>Δ</w:t>
      </w:r>
      <w:r>
        <w:t>[</w:t>
      </w:r>
      <w:proofErr w:type="gramEnd"/>
      <w:r>
        <w:rPr>
          <w:i/>
          <w:iCs/>
        </w:rPr>
        <w:t>P</w:t>
      </w:r>
      <w:r>
        <w:t xml:space="preserve">] </w:t>
      </w:r>
      <w:r>
        <w:rPr>
          <w:rStyle w:val="ISTE-Bluetext"/>
          <w:color w:val="000000"/>
        </w:rPr>
        <w:t>∈</w:t>
      </w:r>
      <w:r>
        <w:t xml:space="preserve"> [-0.2;0.2] avec pas 0.02, α</w:t>
      </w:r>
      <w:r>
        <w:rPr>
          <w:vertAlign w:val="subscript"/>
        </w:rPr>
        <w:t>Δ</w:t>
      </w:r>
      <w:r>
        <w:t>[</w:t>
      </w:r>
      <w:r>
        <w:rPr>
          <w:i/>
          <w:iCs/>
        </w:rPr>
        <w:t>C</w:t>
      </w:r>
      <w:r>
        <w:t xml:space="preserve">] </w:t>
      </w:r>
      <w:r>
        <w:rPr>
          <w:rStyle w:val="ISTE-Bluetext"/>
          <w:color w:val="000000"/>
        </w:rPr>
        <w:t>∈</w:t>
      </w:r>
      <w:r>
        <w:t xml:space="preserve"> [-1.0;1.0] avec pas 0.1, et </w:t>
      </w:r>
      <w:proofErr w:type="spellStart"/>
      <w:r>
        <w:t>ρ</w:t>
      </w:r>
      <w:r>
        <w:rPr>
          <w:vertAlign w:val="subscript"/>
        </w:rPr>
        <w:t>r</w:t>
      </w:r>
      <w:proofErr w:type="spellEnd"/>
      <w:r>
        <w:t xml:space="preserve"> [</w:t>
      </w:r>
      <w:r>
        <w:rPr>
          <w:i/>
          <w:iCs/>
        </w:rPr>
        <w:t>P</w:t>
      </w:r>
      <w:r>
        <w:t xml:space="preserve">, </w:t>
      </w:r>
      <w:r>
        <w:rPr>
          <w:i/>
          <w:iCs/>
        </w:rPr>
        <w:t>C</w:t>
      </w:r>
      <w:r>
        <w:t xml:space="preserve">] </w:t>
      </w:r>
      <w:r>
        <w:rPr>
          <w:rStyle w:val="ISTE-Bluetext"/>
          <w:color w:val="000000"/>
        </w:rPr>
        <w:t xml:space="preserve">∈ </w:t>
      </w:r>
      <w:r>
        <w:t xml:space="preserve">[-1.0,1.0] avec pas 0.1. Les paramètres du modèle qui varient sont ceux précédemment mentionnés, auxquels s’ajoutent </w:t>
      </w:r>
      <w:proofErr w:type="spellStart"/>
      <w:r>
        <w:rPr>
          <w:i/>
          <w:iCs/>
        </w:rPr>
        <w:t>g</w:t>
      </w:r>
      <w:r>
        <w:rPr>
          <w:i/>
          <w:iCs/>
          <w:vertAlign w:val="subscript"/>
        </w:rPr>
        <w:t>M</w:t>
      </w:r>
      <w:proofErr w:type="spellEnd"/>
      <w:r>
        <w:t xml:space="preserve"> </w:t>
      </w:r>
      <w:r>
        <w:rPr>
          <w:rStyle w:val="ISTE-Bluetext"/>
          <w:color w:val="000000"/>
        </w:rPr>
        <w:t>∈</w:t>
      </w:r>
      <w:r>
        <w:t xml:space="preserve"> [0.0;0.05]. L'algorithme a été exécuté sur 500 îlots en parallèle (temps pour chaque : 10 minutes), pour 30</w:t>
      </w:r>
      <w:ins w:id="24" w:author="Denise" w:date="2023-07-12T11:25:00Z">
        <w:r w:rsidR="00770B9D">
          <w:t xml:space="preserve"> </w:t>
        </w:r>
      </w:ins>
      <w:del w:id="25" w:author="Denise" w:date="2023-07-12T11:25:00Z">
        <w:r w:rsidDel="00770B9D">
          <w:delText>,</w:delText>
        </w:r>
      </w:del>
      <w:r>
        <w:t>000 générations</w:t>
      </w:r>
      <w:r>
        <w:t xml:space="preserve"> (chaque génération correspondant à une population de 200 points de paramètres et autant d’exécutions du modèle). Cela permet en pratique une bonne convergence en termes de nombre de motifs découverts (moins de 1 % de variation du nombre de motifs sur 1000</w:t>
      </w:r>
      <w:r>
        <w:t xml:space="preserve"> génération</w:t>
      </w:r>
      <w:ins w:id="26" w:author="Denise" w:date="2023-07-12T11:25:00Z">
        <w:r w:rsidR="00770B9D">
          <w:t>s</w:t>
        </w:r>
      </w:ins>
      <w:r>
        <w:t>, pour 5244 motifs finaux). La version stochastique de l’algorithme PSE utilise des répétitions uniques pour chaque point de paramètre, mais des motifs découverts plusieurs fois pour le même point de paramètre accumuleront ces répétitions et ser</w:t>
      </w:r>
      <w:r>
        <w:t>ont plus robustes. La population finale contient le nombre de réplications obtenues de cette manière.</w:t>
      </w:r>
    </w:p>
    <w:p w14:paraId="28BC3B66" w14:textId="77777777" w:rsidR="007123C6" w:rsidRDefault="00AB4B62">
      <w:pPr>
        <w:pStyle w:val="ISTE-Figure"/>
      </w:pPr>
      <w:r>
        <w:rPr>
          <w:rStyle w:val="ISTE-Bluetext"/>
          <w:noProof/>
          <w:color w:val="00000A"/>
        </w:rPr>
        <w:lastRenderedPageBreak/>
        <w:drawing>
          <wp:inline distT="0" distB="0" distL="0" distR="0" wp14:anchorId="323ADF00" wp14:editId="1789C577">
            <wp:extent cx="5137920" cy="4905360"/>
            <wp:effectExtent l="0" t="0" r="5580" b="0"/>
            <wp:docPr id="1864942690"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5137920" cy="4905360"/>
                    </a:xfrm>
                    <a:prstGeom prst="rect">
                      <a:avLst/>
                    </a:prstGeom>
                  </pic:spPr>
                </pic:pic>
              </a:graphicData>
            </a:graphic>
          </wp:inline>
        </w:drawing>
      </w:r>
    </w:p>
    <w:p w14:paraId="583F8528" w14:textId="6176E496" w:rsidR="007123C6" w:rsidRPr="00D77CC1" w:rsidRDefault="00AB4B62">
      <w:pPr>
        <w:pStyle w:val="ISTE-Figure"/>
        <w:rPr>
          <w:lang w:val="fr-FR"/>
        </w:rPr>
      </w:pPr>
      <w:r>
        <w:rPr>
          <w:rStyle w:val="ISTE-captionFigureEncadrnoital"/>
        </w:rPr>
        <w:t xml:space="preserve">Figure </w:t>
      </w:r>
      <w:r w:rsidR="00D77CC1">
        <w:rPr>
          <w:rStyle w:val="ISTE-captionFigureEncadrnoital"/>
        </w:rPr>
        <w:t>8</w:t>
      </w:r>
      <w:r>
        <w:rPr>
          <w:rStyle w:val="ISTE-captionFigureEncadrnoital"/>
        </w:rPr>
        <w:t>.4.</w:t>
      </w:r>
      <w:r w:rsidRPr="00D77CC1">
        <w:rPr>
          <w:lang w:val="fr-FR"/>
        </w:rPr>
        <w:t xml:space="preserve"> </w:t>
      </w:r>
      <w:r w:rsidRPr="00D77CC1">
        <w:rPr>
          <w:b/>
          <w:bCs/>
          <w:lang w:val="fr-FR"/>
        </w:rPr>
        <w:t xml:space="preserve">Espace faisable des régimes de hiérarchie obtenus par l'algorithme PSE. </w:t>
      </w:r>
      <w:proofErr w:type="spellStart"/>
      <w:r w:rsidRPr="00D77CC1">
        <w:rPr>
          <w:lang w:val="fr-FR"/>
        </w:rPr>
        <w:t>Scatterplots</w:t>
      </w:r>
      <w:proofErr w:type="spellEnd"/>
      <w:r w:rsidRPr="00D77CC1">
        <w:rPr>
          <w:lang w:val="fr-FR"/>
        </w:rPr>
        <w:t xml:space="preserve"> des trois dimensions </w:t>
      </w:r>
      <w:proofErr w:type="gramStart"/>
      <w:r>
        <w:t>α</w:t>
      </w:r>
      <w:r>
        <w:rPr>
          <w:vertAlign w:val="subscript"/>
        </w:rPr>
        <w:t>Δ</w:t>
      </w:r>
      <w:r w:rsidRPr="00D77CC1">
        <w:rPr>
          <w:lang w:val="fr-FR"/>
        </w:rPr>
        <w:t>[</w:t>
      </w:r>
      <w:proofErr w:type="gramEnd"/>
      <w:r w:rsidRPr="00D77CC1">
        <w:rPr>
          <w:i/>
          <w:iCs/>
          <w:lang w:val="fr-FR"/>
        </w:rPr>
        <w:t>P</w:t>
      </w:r>
      <w:r w:rsidRPr="00D77CC1">
        <w:rPr>
          <w:lang w:val="fr-FR"/>
        </w:rPr>
        <w:t xml:space="preserve">],  </w:t>
      </w:r>
      <w:r>
        <w:t>α</w:t>
      </w:r>
      <w:r>
        <w:rPr>
          <w:vertAlign w:val="subscript"/>
        </w:rPr>
        <w:t>Δ</w:t>
      </w:r>
      <w:r w:rsidRPr="00D77CC1">
        <w:rPr>
          <w:lang w:val="fr-FR"/>
        </w:rPr>
        <w:t>[</w:t>
      </w:r>
      <w:r w:rsidRPr="00D77CC1">
        <w:rPr>
          <w:i/>
          <w:iCs/>
          <w:lang w:val="fr-FR"/>
        </w:rPr>
        <w:t>C</w:t>
      </w:r>
      <w:r w:rsidRPr="00D77CC1">
        <w:rPr>
          <w:lang w:val="fr-FR"/>
        </w:rPr>
        <w:t xml:space="preserve">] et </w:t>
      </w:r>
      <w:r>
        <w:t>ρ</w:t>
      </w:r>
      <w:r w:rsidRPr="00D77CC1">
        <w:rPr>
          <w:vertAlign w:val="subscript"/>
          <w:lang w:val="fr-FR"/>
        </w:rPr>
        <w:t>r</w:t>
      </w:r>
      <w:r w:rsidRPr="00D77CC1">
        <w:rPr>
          <w:lang w:val="fr-FR"/>
        </w:rPr>
        <w:t xml:space="preserve"> [</w:t>
      </w:r>
      <w:r w:rsidRPr="00D77CC1">
        <w:rPr>
          <w:i/>
          <w:iCs/>
          <w:lang w:val="fr-FR"/>
        </w:rPr>
        <w:t>P</w:t>
      </w:r>
      <w:r w:rsidRPr="00D77CC1">
        <w:rPr>
          <w:lang w:val="fr-FR"/>
        </w:rPr>
        <w:t xml:space="preserve">, </w:t>
      </w:r>
      <w:r w:rsidRPr="00D77CC1">
        <w:rPr>
          <w:i/>
          <w:iCs/>
          <w:lang w:val="fr-FR"/>
        </w:rPr>
        <w:t>C</w:t>
      </w:r>
      <w:r w:rsidRPr="00D77CC1">
        <w:rPr>
          <w:lang w:val="fr-FR"/>
        </w:rPr>
        <w:t xml:space="preserve">]. La couleur indique la valeur de </w:t>
      </w:r>
      <w:proofErr w:type="spellStart"/>
      <w:r w:rsidRPr="00D77CC1">
        <w:rPr>
          <w:i/>
          <w:iCs/>
          <w:lang w:val="fr-FR"/>
        </w:rPr>
        <w:t>d</w:t>
      </w:r>
      <w:r w:rsidRPr="00D77CC1">
        <w:rPr>
          <w:i/>
          <w:iCs/>
          <w:vertAlign w:val="subscript"/>
          <w:lang w:val="fr-FR"/>
        </w:rPr>
        <w:t>G</w:t>
      </w:r>
      <w:proofErr w:type="spellEnd"/>
      <w:r w:rsidRPr="00D77CC1">
        <w:rPr>
          <w:i/>
          <w:iCs/>
          <w:vertAlign w:val="subscript"/>
          <w:lang w:val="fr-FR"/>
        </w:rPr>
        <w:t xml:space="preserve"> </w:t>
      </w:r>
      <w:r w:rsidRPr="00D77CC1">
        <w:rPr>
          <w:lang w:val="fr-FR"/>
        </w:rPr>
        <w:t xml:space="preserve">; les distributions statistiques des valeurs des indicateurs et leurs corrélations sont aussi stratifiées suivant </w:t>
      </w:r>
      <w:proofErr w:type="spellStart"/>
      <w:r w:rsidRPr="00D77CC1">
        <w:rPr>
          <w:i/>
          <w:iCs/>
          <w:lang w:val="fr-FR"/>
        </w:rPr>
        <w:t>d</w:t>
      </w:r>
      <w:r w:rsidRPr="00D77CC1">
        <w:rPr>
          <w:i/>
          <w:iCs/>
          <w:vertAlign w:val="subscript"/>
          <w:lang w:val="fr-FR"/>
        </w:rPr>
        <w:t>G</w:t>
      </w:r>
      <w:proofErr w:type="spellEnd"/>
      <w:r w:rsidRPr="00D77CC1">
        <w:rPr>
          <w:lang w:val="fr-FR"/>
        </w:rPr>
        <w:t>. Les motifs ont été filtrés pour avoir au moins dix répétitions stochastiques (voir texte).</w:t>
      </w:r>
    </w:p>
    <w:p w14:paraId="17E425DA" w14:textId="77777777" w:rsidR="007123C6" w:rsidRDefault="007123C6">
      <w:pPr>
        <w:pStyle w:val="ISTE-paragraph"/>
      </w:pPr>
    </w:p>
    <w:p w14:paraId="268CD944" w14:textId="77777777" w:rsidR="007123C6" w:rsidRDefault="007123C6">
      <w:pPr>
        <w:pStyle w:val="ISTE-paragraph"/>
      </w:pPr>
    </w:p>
    <w:p w14:paraId="0477BA9B" w14:textId="77777777" w:rsidR="007123C6" w:rsidRDefault="007123C6">
      <w:pPr>
        <w:pStyle w:val="ISTE-paragraph"/>
      </w:pPr>
    </w:p>
    <w:p w14:paraId="003E88EE" w14:textId="4BA05A24" w:rsidR="007123C6" w:rsidRDefault="00AB4B62">
      <w:pPr>
        <w:pStyle w:val="ISTE-paragraph"/>
      </w:pPr>
      <w:r>
        <w:lastRenderedPageBreak/>
        <w:t>Nous m</w:t>
      </w:r>
      <w:r>
        <w:t xml:space="preserve">ontrons en Fig. </w:t>
      </w:r>
      <w:r w:rsidR="00D77CC1">
        <w:t>8</w:t>
      </w:r>
      <w:r>
        <w:t>.4 le nuage de points de l'espace faisable des hiérarchies obtenu, conditionnellement à avoir au moins 10 répétitions stochastiques (motifs robustes). Ce graphe montre la diversité des points obtenus, en représentant les nuages de points p</w:t>
      </w:r>
      <w:r>
        <w:t>our chaque paire de dimensions objectifs (</w:t>
      </w:r>
      <w:proofErr w:type="spellStart"/>
      <w:r>
        <w:t>scatterplots</w:t>
      </w:r>
      <w:proofErr w:type="spellEnd"/>
      <w:r>
        <w:t xml:space="preserve">), ainsi que les distributions statistiques de chaque objectif (indicateur) et les corrélations de Pearson entre objectifs (pour différentes plages du paramètre </w:t>
      </w:r>
      <w:proofErr w:type="spellStart"/>
      <w:r>
        <w:rPr>
          <w:i/>
          <w:iCs/>
        </w:rPr>
        <w:t>d</w:t>
      </w:r>
      <w:r>
        <w:rPr>
          <w:i/>
          <w:iCs/>
          <w:vertAlign w:val="subscript"/>
        </w:rPr>
        <w:t>G</w:t>
      </w:r>
      <w:proofErr w:type="spellEnd"/>
      <w:r>
        <w:t>). On constate que la hiérarchie de cen</w:t>
      </w:r>
      <w:r>
        <w:t>tralité a une plus grande plage de variation que celle de la dynamique</w:t>
      </w:r>
      <w:del w:id="27" w:author="Denise" w:date="2023-07-12T11:26:00Z">
        <w:r w:rsidDel="00770B9D">
          <w:delText>s</w:delText>
        </w:r>
      </w:del>
      <w:r>
        <w:t xml:space="preserve"> des hiérarchies des villes en fonction de leur population, ce qui confirme les résultats obtenus avec l'expérience en grille. Par ailleurs, les corrélations possibles ont également une</w:t>
      </w:r>
      <w:r>
        <w:t xml:space="preserve"> grande plage de valeur, de -0.19 à 0.84, ce qui signifie que le modèle peut simuler la production de combinaisons variées de hiérarchies de villes et de réseau. Ces corrélations prennent principalement des valeurs positives comme attendu (renforcement mut</w:t>
      </w:r>
      <w:r>
        <w:t>uel des hiérarchies), mais sont dans certains cas non corrélées, et peuvent même être négatives : les villes au plus bas de la hiérarchie urbaine ont alors les plus grandes centralités. Cela se produit quand la hiérarchie initiale est très basse (&lt;α</w:t>
      </w:r>
      <w:r>
        <w:rPr>
          <w:vertAlign w:val="subscript"/>
        </w:rPr>
        <w:t>S</w:t>
      </w:r>
      <w:r>
        <w:t>&gt;=0.18</w:t>
      </w:r>
      <w:r>
        <w:t xml:space="preserve"> où la moyenne est prise pour les points avec une corrélation négative), l’exposant de renforcement du réseau est fort (&lt;</w:t>
      </w:r>
      <w:proofErr w:type="spellStart"/>
      <w:r>
        <w:t>γ</w:t>
      </w:r>
      <w:r>
        <w:rPr>
          <w:vertAlign w:val="subscript"/>
        </w:rPr>
        <w:t>N</w:t>
      </w:r>
      <w:proofErr w:type="spellEnd"/>
      <w:r>
        <w:t>&gt;=3.2), la hiérarchie d'interaction est faible (&lt;</w:t>
      </w:r>
      <w:proofErr w:type="spellStart"/>
      <w:r>
        <w:t>γ</w:t>
      </w:r>
      <w:r>
        <w:rPr>
          <w:vertAlign w:val="subscript"/>
        </w:rPr>
        <w:t>G</w:t>
      </w:r>
      <w:proofErr w:type="spellEnd"/>
      <w:r>
        <w:t>&gt;=0.88), et les interactions sont à longue portée (&lt;</w:t>
      </w:r>
      <w:proofErr w:type="spellStart"/>
      <w:r>
        <w:rPr>
          <w:i/>
          <w:iCs/>
        </w:rPr>
        <w:t>d</w:t>
      </w:r>
      <w:r>
        <w:rPr>
          <w:i/>
          <w:iCs/>
          <w:vertAlign w:val="subscript"/>
        </w:rPr>
        <w:t>G</w:t>
      </w:r>
      <w:proofErr w:type="spellEnd"/>
      <w:r>
        <w:t>&gt;=228). Cela peut être inter</w:t>
      </w:r>
      <w:r>
        <w:t xml:space="preserve">prété comme des interactions diffuses et uniformes dans un système de villes faiblement hiérarchisé qui est principalement dominé par les processus de réseau. Nous pouvons également observer en Fig. </w:t>
      </w:r>
      <w:r w:rsidR="00367A68">
        <w:t>8</w:t>
      </w:r>
      <w:r>
        <w:t>.4 pour le nuage de points (α</w:t>
      </w:r>
      <w:r>
        <w:rPr>
          <w:vertAlign w:val="subscript"/>
        </w:rPr>
        <w:t>Δ</w:t>
      </w:r>
      <w:r>
        <w:t>[</w:t>
      </w:r>
      <w:r>
        <w:rPr>
          <w:i/>
          <w:iCs/>
        </w:rPr>
        <w:t>C</w:t>
      </w:r>
      <w:r>
        <w:t>]</w:t>
      </w:r>
      <w:proofErr w:type="gramStart"/>
      <w:r>
        <w:t>,</w:t>
      </w:r>
      <w:proofErr w:type="spellStart"/>
      <w:r>
        <w:t>ρ</w:t>
      </w:r>
      <w:r>
        <w:rPr>
          <w:vertAlign w:val="subscript"/>
        </w:rPr>
        <w:t>r</w:t>
      </w:r>
      <w:proofErr w:type="spellEnd"/>
      <w:proofErr w:type="gramEnd"/>
      <w:r>
        <w:t xml:space="preserve"> [</w:t>
      </w:r>
      <w:r>
        <w:rPr>
          <w:i/>
          <w:iCs/>
        </w:rPr>
        <w:t>P</w:t>
      </w:r>
      <w:r>
        <w:t xml:space="preserve">, </w:t>
      </w:r>
      <w:r>
        <w:rPr>
          <w:i/>
          <w:iCs/>
        </w:rPr>
        <w:t>C</w:t>
      </w:r>
      <w:r>
        <w:t>]), que enviro</w:t>
      </w:r>
      <w:r>
        <w:t>n 75\% de la surface couverte l'est par des interactions de courte portée, et correspondent à des valeurs extrêmes: les portée d'interaction usuelles produisent un espace de sortie restreint. Enfin, il est intéressant de noter les bornes supérieure et infé</w:t>
      </w:r>
      <w:r>
        <w:t>rieure du nuage de point (</w:t>
      </w:r>
      <w:proofErr w:type="gramStart"/>
      <w:r>
        <w:t>α</w:t>
      </w:r>
      <w:r>
        <w:rPr>
          <w:vertAlign w:val="subscript"/>
        </w:rPr>
        <w:t>Δ</w:t>
      </w:r>
      <w:r>
        <w:t>[</w:t>
      </w:r>
      <w:proofErr w:type="gramEnd"/>
      <w:r>
        <w:rPr>
          <w:i/>
          <w:iCs/>
        </w:rPr>
        <w:t>P</w:t>
      </w:r>
      <w:r>
        <w:t>],</w:t>
      </w:r>
      <w:proofErr w:type="spellStart"/>
      <w:r>
        <w:t>ρ</w:t>
      </w:r>
      <w:r>
        <w:rPr>
          <w:vertAlign w:val="subscript"/>
        </w:rPr>
        <w:t>r</w:t>
      </w:r>
      <w:proofErr w:type="spellEnd"/>
      <w:r>
        <w:t xml:space="preserve"> [</w:t>
      </w:r>
      <w:r>
        <w:rPr>
          <w:i/>
          <w:iCs/>
        </w:rPr>
        <w:t>P</w:t>
      </w:r>
      <w:r>
        <w:t xml:space="preserve">, </w:t>
      </w:r>
      <w:r>
        <w:rPr>
          <w:i/>
          <w:iCs/>
        </w:rPr>
        <w:t>C</w:t>
      </w:r>
      <w:r>
        <w:t>]) : de forts accroissements absolus de la hiérarchie des villes impliquent de fortes corrélations, tandis que les corrélations ne sont pas trop élevées pour de faibles augmentations de la hiérarchie des populations.</w:t>
      </w:r>
      <w:r>
        <w:t xml:space="preserve"> En résumé, cet</w:t>
      </w:r>
      <w:ins w:id="28" w:author="Denise" w:date="2023-07-12T11:27:00Z">
        <w:r w:rsidR="00770B9D">
          <w:t>te</w:t>
        </w:r>
      </w:ins>
      <w:r>
        <w:t xml:space="preserve"> expérience montre la grande diversité de régimes de hiérarchie que le modèle peut produire.</w:t>
      </w:r>
    </w:p>
    <w:p w14:paraId="7A17C3E9" w14:textId="77777777" w:rsidR="007123C6" w:rsidRDefault="00AB4B62">
      <w:pPr>
        <w:pStyle w:val="ISTE-paragraph"/>
        <w:ind w:firstLine="0"/>
      </w:pPr>
      <w:r>
        <w:rPr>
          <w:noProof/>
        </w:rPr>
        <w:lastRenderedPageBreak/>
        <w:drawing>
          <wp:anchor distT="0" distB="0" distL="114300" distR="114300" simplePos="0" relativeHeight="4" behindDoc="0" locked="0" layoutInCell="1" allowOverlap="1" wp14:anchorId="1B691E21" wp14:editId="2AB59ECC">
            <wp:simplePos x="0" y="0"/>
            <wp:positionH relativeFrom="column">
              <wp:align>center</wp:align>
            </wp:positionH>
            <wp:positionV relativeFrom="paragraph">
              <wp:align>top</wp:align>
            </wp:positionV>
            <wp:extent cx="4655880" cy="2108880"/>
            <wp:effectExtent l="0" t="0" r="5020" b="0"/>
            <wp:wrapSquare wrapText="bothSides"/>
            <wp:docPr id="1785120067"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4655880" cy="2108880"/>
                    </a:xfrm>
                    <a:prstGeom prst="rect">
                      <a:avLst/>
                    </a:prstGeom>
                  </pic:spPr>
                </pic:pic>
              </a:graphicData>
            </a:graphic>
          </wp:anchor>
        </w:drawing>
      </w:r>
    </w:p>
    <w:p w14:paraId="7CC3BD59" w14:textId="773B953B" w:rsidR="007123C6" w:rsidRDefault="00AB4B62">
      <w:pPr>
        <w:pStyle w:val="ISTE-caption"/>
      </w:pPr>
      <w:r>
        <w:rPr>
          <w:rStyle w:val="ISTE-captionTabnoital"/>
        </w:rPr>
        <w:t xml:space="preserve">Tableau </w:t>
      </w:r>
      <w:r w:rsidR="00D77CC1">
        <w:rPr>
          <w:rStyle w:val="ISTE-captionTabnoital"/>
        </w:rPr>
        <w:t>8</w:t>
      </w:r>
      <w:r>
        <w:rPr>
          <w:rStyle w:val="ISTE-captionTabnoital"/>
        </w:rPr>
        <w:t xml:space="preserve">.1. </w:t>
      </w:r>
      <w:r>
        <w:rPr>
          <w:rStyle w:val="ISTE-captionTabnoital"/>
          <w:b w:val="0"/>
          <w:color w:val="000000"/>
        </w:rPr>
        <w:t xml:space="preserve">Analyse par régression linéaire du comportement du modèle basé sur les motifs de PSE. Chaque modèle est estimé par un </w:t>
      </w:r>
      <w:proofErr w:type="gramStart"/>
      <w:r>
        <w:rPr>
          <w:rStyle w:val="ISTE-captionTabnoital"/>
          <w:b w:val="0"/>
          <w:color w:val="000000"/>
        </w:rPr>
        <w:t>moindre</w:t>
      </w:r>
      <w:ins w:id="29" w:author="Denise" w:date="2023-07-12T11:28:00Z">
        <w:r w:rsidR="00770B9D">
          <w:rPr>
            <w:rStyle w:val="ISTE-captionTabnoital"/>
            <w:b w:val="0"/>
            <w:color w:val="000000"/>
          </w:rPr>
          <w:t>s</w:t>
        </w:r>
      </w:ins>
      <w:r>
        <w:rPr>
          <w:rStyle w:val="ISTE-captionTabnoital"/>
          <w:b w:val="0"/>
          <w:color w:val="000000"/>
        </w:rPr>
        <w:t xml:space="preserve"> carrés</w:t>
      </w:r>
      <w:proofErr w:type="gramEnd"/>
      <w:r>
        <w:rPr>
          <w:rStyle w:val="ISTE-captionTabnoital"/>
          <w:b w:val="0"/>
          <w:color w:val="000000"/>
        </w:rPr>
        <w:t xml:space="preserve"> </w:t>
      </w:r>
      <w:r>
        <w:rPr>
          <w:rStyle w:val="ISTE-captionTabnoital"/>
          <w:b w:val="0"/>
          <w:color w:val="000000"/>
        </w:rPr>
        <w:t>pondéré, les poids étant le nombre de répétitions stochastiques. Significativité statistique: (***) p ~ 0; (*) p &lt; 0.01; () p &gt; 0.1.</w:t>
      </w:r>
      <w:r>
        <w:rPr>
          <w:b/>
          <w:color w:val="808080"/>
          <w:sz w:val="16"/>
          <w:szCs w:val="14"/>
        </w:rPr>
        <w:br/>
      </w:r>
    </w:p>
    <w:p w14:paraId="7C4409B9" w14:textId="5DC8E508" w:rsidR="007123C6" w:rsidRDefault="00AB4B62">
      <w:pPr>
        <w:pStyle w:val="ISTE-paragraph"/>
      </w:pPr>
      <w:r>
        <w:t>Les résultats obtenus avec l'algorithme PSE sont supposés être statistiquement représentatifs de ce que le modèle peut off</w:t>
      </w:r>
      <w:r>
        <w:t xml:space="preserve">rir, c’est pourquoi nous pouvons proposer en Table </w:t>
      </w:r>
      <w:r w:rsidR="00D77CC1">
        <w:t>8</w:t>
      </w:r>
      <w:r>
        <w:t>.1 une analyse par régression linéaire du comportement du modèle. L'estimation est faite sur la population finale complète fournie par PSE, mais avec une pondération selon le nombre de répétitions stochas</w:t>
      </w:r>
      <w:r>
        <w:t xml:space="preserve">tiques, afin d'éviter un biais produit par les motifs non-robustes. La plupart des variations observées lors de l'expérience de grille sont confirmées, notamment les hiérarchies croissantes avec </w:t>
      </w:r>
      <w:proofErr w:type="spellStart"/>
      <w:r>
        <w:rPr>
          <w:i/>
          <w:iCs/>
        </w:rPr>
        <w:t>d</w:t>
      </w:r>
      <w:r>
        <w:rPr>
          <w:i/>
          <w:iCs/>
          <w:vertAlign w:val="subscript"/>
        </w:rPr>
        <w:t>G</w:t>
      </w:r>
      <w:proofErr w:type="spellEnd"/>
      <w:r>
        <w:t xml:space="preserve">, ou décroissantes avec </w:t>
      </w:r>
      <w:proofErr w:type="spellStart"/>
      <w:r>
        <w:rPr>
          <w:i/>
          <w:iCs/>
        </w:rPr>
        <w:t>γ</w:t>
      </w:r>
      <w:r>
        <w:rPr>
          <w:i/>
          <w:iCs/>
          <w:vertAlign w:val="subscript"/>
        </w:rPr>
        <w:t>G</w:t>
      </w:r>
      <w:proofErr w:type="spellEnd"/>
      <w:r>
        <w:t>. En revanche, le comportement gl</w:t>
      </w:r>
      <w:r>
        <w:t xml:space="preserve">obal des corrélations s'oppose à ce qui était observé en fonction de </w:t>
      </w:r>
      <w:proofErr w:type="spellStart"/>
      <w:r>
        <w:rPr>
          <w:i/>
          <w:iCs/>
        </w:rPr>
        <w:t>d</w:t>
      </w:r>
      <w:r>
        <w:rPr>
          <w:i/>
          <w:iCs/>
          <w:vertAlign w:val="subscript"/>
        </w:rPr>
        <w:t>G</w:t>
      </w:r>
      <w:proofErr w:type="spellEnd"/>
      <w:r>
        <w:t xml:space="preserve"> puisqu'il décroît. Il est également intéressant de noter que la hiérarchie des centralités et la corrélation ne varient pas significativement en fonction de </w:t>
      </w:r>
      <w:r>
        <w:rPr>
          <w:i/>
          <w:iCs/>
        </w:rPr>
        <w:t>α</w:t>
      </w:r>
      <w:r>
        <w:rPr>
          <w:i/>
          <w:iCs/>
          <w:vertAlign w:val="subscript"/>
        </w:rPr>
        <w:t>S</w:t>
      </w:r>
      <w:r>
        <w:t>, tandis que la hiérarchi</w:t>
      </w:r>
      <w:r>
        <w:t xml:space="preserve">e des villes selon leur population ne varie pas significativement en fonction de </w:t>
      </w:r>
      <w:r>
        <w:rPr>
          <w:rStyle w:val="ISTE-Bluetext"/>
          <w:color w:val="000000"/>
        </w:rPr>
        <w:t>φ</w:t>
      </w:r>
      <w:r>
        <w:rPr>
          <w:rStyle w:val="ISTE-Bluetext"/>
          <w:color w:val="000000"/>
          <w:vertAlign w:val="subscript"/>
        </w:rPr>
        <w:t>0</w:t>
      </w:r>
      <w:r>
        <w:rPr>
          <w:rStyle w:val="ISTE-Bluetext"/>
          <w:color w:val="000000"/>
          <w:vertAlign w:val="superscript"/>
        </w:rPr>
        <w:t>(q)</w:t>
      </w:r>
      <w:r>
        <w:t>: pour ces indicateurs, l'intrication entre villes et réseau de transport n'est pas statistiquement effective quand on utilise une régression statistique linéaire (puisqu</w:t>
      </w:r>
      <w:r>
        <w:t>e ces corrélations statistiques non significatives se produisent pour un indicateur caractérisant le système de villes en fonction d’un paramètre de réseau d'une part, et un indicateur caractérisant le réseau en fonction  d’un paramètre du système de ville</w:t>
      </w:r>
      <w:r>
        <w:t>s d'autre part). Une interaction significative entre les deux aspects est cependant observée en fonction des autres paramètres.</w:t>
      </w:r>
    </w:p>
    <w:p w14:paraId="5935EAED" w14:textId="77777777" w:rsidR="007123C6" w:rsidRDefault="007123C6">
      <w:pPr>
        <w:pStyle w:val="ISTE-paragraph"/>
      </w:pPr>
    </w:p>
    <w:p w14:paraId="04827585" w14:textId="4F2A171D" w:rsidR="007123C6" w:rsidRDefault="00D77CC1">
      <w:pPr>
        <w:pStyle w:val="ISTE-11levelhead"/>
      </w:pPr>
      <w:r>
        <w:t>8.4 Discussion</w:t>
      </w:r>
    </w:p>
    <w:p w14:paraId="1BE3269E" w14:textId="4A09D6DA" w:rsidR="007123C6" w:rsidRDefault="00AB4B62">
      <w:pPr>
        <w:pStyle w:val="ISTE-paragraph"/>
      </w:pPr>
      <w:r>
        <w:t xml:space="preserve">Nos résultats d'exploration du modèle étudié dans ce chapitre apportent certains éléments de réponse à la question thématique de la hiérarchie dans les systèmes urbains et le rôle de </w:t>
      </w:r>
      <w:ins w:id="30" w:author="Denise" w:date="2023-07-12T11:29:00Z">
        <w:r w:rsidR="00770B9D">
          <w:t>la</w:t>
        </w:r>
      </w:ins>
      <w:del w:id="31" w:author="Denise" w:date="2023-07-12T11:29:00Z">
        <w:r w:rsidDel="00770B9D">
          <w:delText>a</w:delText>
        </w:r>
        <w:r w:rsidDel="00770B9D">
          <w:delText>u</w:delText>
        </w:r>
      </w:del>
      <w:r>
        <w:t xml:space="preserve"> </w:t>
      </w:r>
      <w:proofErr w:type="spellStart"/>
      <w:r>
        <w:t>co-évolution</w:t>
      </w:r>
      <w:proofErr w:type="spellEnd"/>
      <w:r>
        <w:t xml:space="preserve"> entre villes et réseaux. Nous avons en effet identifié qu</w:t>
      </w:r>
      <w:r>
        <w:t>elques faits stylisés qui ont des implications non triviales, notamment : (i) le fait que les hiérarchies urbaines dépendent de la structure et de la dynamique</w:t>
      </w:r>
      <w:del w:id="32" w:author="Denise" w:date="2023-07-12T11:30:00Z">
        <w:r w:rsidDel="00770B9D">
          <w:delText>-</w:delText>
        </w:r>
      </w:del>
      <w:r>
        <w:t xml:space="preserve"> des réseaux de transport ; et que dans certains cas ce lien est non-monotone – ceci introduit u</w:t>
      </w:r>
      <w:r>
        <w:t xml:space="preserve">ne complexité supplémentaire pour la planification des infrastructures de transport à une échelle macroscopique et à long terme quand le processus de </w:t>
      </w:r>
      <w:proofErr w:type="spellStart"/>
      <w:r>
        <w:t>co-évolution</w:t>
      </w:r>
      <w:proofErr w:type="spellEnd"/>
      <w:r>
        <w:t xml:space="preserve"> est considéré ; (ii) le fait que les corrélations entre hiérarchie urbaine et hiérarchie de r</w:t>
      </w:r>
      <w:r>
        <w:t>éseau sont la plupart du temps positives, mais qu'elles peuvent prendre une large gamme de valeurs et peuvent même parfois être négatives - cela questionne également la vision réductionniste d'une correspondance directe entre le niveau hiérarchique d'une v</w:t>
      </w:r>
      <w:r>
        <w:t>ille et son accessibilité, puisque le lien dépend de nombreux paramètres et du type d'interactions considérées ; (iii) le fait que les résultats obtenus avec le réseau physique sont globalement qualitativement similaires aux résultats obtenus avec le résea</w:t>
      </w:r>
      <w:r>
        <w:t>u virtuel mais que le comportement du modèle diffère cependant significativement pour certains indicateurs dans certaines zones de l'espace des paramètres - ce qui signifie que dans certains cas une représentation simplifiée du réseau sera acceptable tandi</w:t>
      </w:r>
      <w:r>
        <w:t>s que dans d'autres elle passera à côté de processus cruciaux ; (iv) le fait que le domaine des régimes de hiérarchie possiblement simulés par le modèle est très vaste, sûrement plus étendu que les régimes existants en réalité.</w:t>
      </w:r>
    </w:p>
    <w:p w14:paraId="744D30D2" w14:textId="11E71B04" w:rsidR="007123C6" w:rsidRDefault="00AB4B62">
      <w:pPr>
        <w:pStyle w:val="ISTE-paragraph"/>
      </w:pPr>
      <w:r>
        <w:t>Ce dernier point suggère qu’</w:t>
      </w:r>
      <w:r>
        <w:t>il serait intéressant de comparer cette approche par simulation avec des données et identifier les régimes de hiérarchie dans des systèmes urbains existants. Raimbault (2018) a appliqué ce modèle aux données réelles de population et aux matrices de distanc</w:t>
      </w:r>
      <w:r>
        <w:t>e du réseau ferré du système urbain français, en le calibrant sur les trajectoires de population et de distance. Comme le modèle est ajusté sur une fenêtre temporelle glissante dans le temps, la trajectoire temporelle des paramètres ainsi ajustés fournit d</w:t>
      </w:r>
      <w:r>
        <w:t>es informations sur le régime de hiérarchie effectif dans lequel est le système urbain. Cependant, de telles conclusions seraient plus robustes si le modèle était appliqué à différents systèmes urbains, comme Raimbault et al. (2020) l’ont fait pour six gra</w:t>
      </w:r>
      <w:r>
        <w:t>nd</w:t>
      </w:r>
      <w:ins w:id="33" w:author="Denise" w:date="2023-07-12T11:31:00Z">
        <w:r w:rsidR="00770B9D">
          <w:t>s</w:t>
        </w:r>
      </w:ins>
      <w:r>
        <w:t xml:space="preserve"> systèmes urbains en vue de comparer des modèles similaires de croissance par interaction. Une caractérisation purement empirique des régimes de hiérarchie en utilisant les indicateurs décrits ici serait également une voie intéressante à explorer, mais l</w:t>
      </w:r>
      <w:r>
        <w:t xml:space="preserve">e manque de données de transport </w:t>
      </w:r>
      <w:r>
        <w:lastRenderedPageBreak/>
        <w:t>sur de longues échelles temporelles et de grandes étendues spatiales demeure un obstacle difficile à surmonter.</w:t>
      </w:r>
    </w:p>
    <w:p w14:paraId="5056D5AF" w14:textId="77777777" w:rsidR="007123C6" w:rsidRDefault="00AB4B62">
      <w:pPr>
        <w:pStyle w:val="ISTE-paragraph"/>
      </w:pPr>
      <w:r>
        <w:t>La méthodologie permettant de caractériser les motifs de hiérarchie dans les systèmes de villes, et le modèle e</w:t>
      </w:r>
      <w:r>
        <w:t xml:space="preserve">n lui-même, sont également potentiellement porteurs de développements. Par exemple, l'idée de la non-stationnarité spatiale dans l'estimation des lois d'échelles, qui serait en un sens liée à l'existence de sous-systèmes urbains ayant leurs propres motifs </w:t>
      </w:r>
      <w:r>
        <w:t>hiérarchiques, devrait être développée en termes méthodologiques. Une heuristique pour optimiser l'ajustement d'un tel modèle non-stationnaire devrait être introduite à cet effet mais peut être difficile à élaborer puisqu'un voisinage spatial n'est pas néc</w:t>
      </w:r>
      <w:r>
        <w:t>essairement la règle pour constituer des sous-systèmes de villes (par exemple, les grandes métropoles globalisées peuvent être un sous-système ayant des liens plus forts que chacune de ces villes et son hinterland en Europe). Ce dernier point est en lien a</w:t>
      </w:r>
      <w:r>
        <w:t>vec la question des échelles pertinentes pour identifier les hiérarchies urbaines : si les lois d’échelles urbaines sont par exemple souvent étudiées à l’échelle macroscopique, il a été montré récemment que d’autres échelles comme celle intra-urbaine étaie</w:t>
      </w:r>
      <w:r>
        <w:t xml:space="preserve">nt également concernées par de tels comportements (Xu et </w:t>
      </w:r>
      <w:proofErr w:type="gramStart"/>
      <w:r>
        <w:t>al.,</w:t>
      </w:r>
      <w:proofErr w:type="gramEnd"/>
      <w:r>
        <w:t xml:space="preserve"> 2020).</w:t>
      </w:r>
    </w:p>
    <w:p w14:paraId="2E507BE8" w14:textId="77777777" w:rsidR="007123C6" w:rsidRDefault="00AB4B62">
      <w:pPr>
        <w:pStyle w:val="ISTE-paragraph"/>
      </w:pPr>
      <w:r>
        <w:t>Concernant le modèle en lui-même, il reste très simple et peu réaliste au sens où de manière similaire à (Xie &amp; Levinson, 2009), aucun lien de réseau n'est ajouté : seules les vitesses de</w:t>
      </w:r>
      <w:r>
        <w:t>s liens existants sont mises à jour. Au contraire, les modèles de croissance des réseaux routiers à d'autres échelles, comme celui présenté dans (Raimbault, 2019d), se concentrent sur l'ajout de liens. Un pont entre ces deux approches pourrait permettre un</w:t>
      </w:r>
      <w:r>
        <w:t>e extension pertinente du modèle étudié ici.</w:t>
      </w:r>
    </w:p>
    <w:p w14:paraId="60AE4B3F" w14:textId="77777777" w:rsidR="007123C6" w:rsidRDefault="00AB4B62">
      <w:pPr>
        <w:pStyle w:val="ISTE-paragraph"/>
      </w:pPr>
      <w:r>
        <w:t>Enfin, nos résultats peuvent être vus dans une perspective théorique plus large. Comme expliqué en introduction, les hiérarchies au sens de l'imbrication de sous-systèmes à de multiples niveaux, sont endogènes a</w:t>
      </w:r>
      <w:r>
        <w:t>ux systèmes complexes. A une échelle fixée, des indicateurs quantitatifs tels que ceux utilisés ici capturent des motifs émergents de cette organisation, telle que la structure hiérarchique des systèmes de villes en termes de lois d'échelle. Cependant, pou</w:t>
      </w:r>
      <w:r>
        <w:t xml:space="preserve">r comprendre et gérer de tels systèmes de façon résiliente et adaptative, des approches multi-échelles capturant ces hiérarchies seraient nécessaires, comme suggéré par </w:t>
      </w:r>
      <w:proofErr w:type="spellStart"/>
      <w:r>
        <w:t>Rozenblat</w:t>
      </w:r>
      <w:proofErr w:type="spellEnd"/>
      <w:r>
        <w:t xml:space="preserve"> &amp; </w:t>
      </w:r>
      <w:proofErr w:type="spellStart"/>
      <w:r>
        <w:t>Pumain</w:t>
      </w:r>
      <w:proofErr w:type="spellEnd"/>
      <w:r>
        <w:t xml:space="preserve"> (2018). Notre modèle a un caractère multi-échelle puisque dans le ca</w:t>
      </w:r>
      <w:r>
        <w:t xml:space="preserve">s du réseau physique les villes sont considérées à l'échelle macroscopique tandis que le réseau l’est à une échelle </w:t>
      </w:r>
      <w:proofErr w:type="spellStart"/>
      <w:r>
        <w:t>mésoscopique</w:t>
      </w:r>
      <w:proofErr w:type="spellEnd"/>
      <w:r>
        <w:t>, donc plus fine (le réseau virtuel correspondant à une échelle macroscopique). Cette propriété de multi-</w:t>
      </w:r>
      <w:proofErr w:type="spellStart"/>
      <w:r>
        <w:t>scalarité</w:t>
      </w:r>
      <w:proofErr w:type="spellEnd"/>
      <w:r>
        <w:t xml:space="preserve"> n’est pas rud</w:t>
      </w:r>
      <w:r>
        <w:t xml:space="preserve">imentaire, puisque d’une part des ontologies distinctes sont considérées pour les deux échelles (même s’il s’agit de deux dimensions différentes, un couplage d’échelles entre deux représentations de la même dimension étant plus difficile), et d’autre part </w:t>
      </w:r>
      <w:r>
        <w:t xml:space="preserve">le couplage </w:t>
      </w:r>
      <w:r>
        <w:lastRenderedPageBreak/>
        <w:t>opérationnel des deux échelles est fort (au sens de rétroactions dans les deux directions) comme par exemple dans le modèle proposé par Raimbault (2021, b).</w:t>
      </w:r>
    </w:p>
    <w:p w14:paraId="1989932B" w14:textId="627FA587" w:rsidR="007123C6" w:rsidRDefault="00D77CC1">
      <w:pPr>
        <w:pStyle w:val="ISTE-11levelhead"/>
      </w:pPr>
      <w:r>
        <w:t>8.5 Conclusion</w:t>
      </w:r>
    </w:p>
    <w:p w14:paraId="4DDFA5F2" w14:textId="77777777" w:rsidR="007123C6" w:rsidRDefault="00AB4B62">
      <w:pPr>
        <w:pStyle w:val="ISTE-paragraph"/>
      </w:pPr>
      <w:r>
        <w:t>Nous avons exploré ici le concept de hiérarchie dans le contexte particu</w:t>
      </w:r>
      <w:r>
        <w:t xml:space="preserve">lier de la </w:t>
      </w:r>
      <w:proofErr w:type="spellStart"/>
      <w:r>
        <w:t>co-évolution</w:t>
      </w:r>
      <w:proofErr w:type="spellEnd"/>
      <w:r>
        <w:t xml:space="preserve"> des réseaux de transport et des villes. En particulier, nous avons introduit un jeu d'indicateurs pour quantifier les motifs de hiérarchie, et étudié systématiquement un modèle de </w:t>
      </w:r>
      <w:proofErr w:type="spellStart"/>
      <w:r>
        <w:t>co-évolution</w:t>
      </w:r>
      <w:proofErr w:type="spellEnd"/>
      <w:r>
        <w:t xml:space="preserve"> des villes et des réseaux, considérant </w:t>
      </w:r>
      <w:r>
        <w:t>deux niveaux d'abstraction pour le réseau (réseau virtuel et réseau réel). Nos résultats d'exploration du modèle ont permis d’identifier des faits stylisés non triviaux et qui informent sur la diversité des régimes de hiérarchie que le modèle peut produire</w:t>
      </w:r>
      <w:r>
        <w:t xml:space="preserve">. Cela montre la possibilité et l’intérêt d’étudier la hiérarchie de deux systèmes spatiaux qui </w:t>
      </w:r>
      <w:proofErr w:type="spellStart"/>
      <w:r>
        <w:t>co</w:t>
      </w:r>
      <w:proofErr w:type="spellEnd"/>
      <w:r>
        <w:t>-évoluent selon deux dimensions complémentaires, à savoir la hiérarchie de chacun d’eux et la correspondance entre les deux hiérarchies.</w:t>
      </w:r>
    </w:p>
    <w:p w14:paraId="17EE2024" w14:textId="77777777" w:rsidR="007123C6" w:rsidRDefault="00AB4B62">
      <w:pPr>
        <w:pStyle w:val="ISTE-11levelhead"/>
      </w:pPr>
      <w:r>
        <w:t>Remerciements</w:t>
      </w:r>
    </w:p>
    <w:p w14:paraId="2553B5C9" w14:textId="77777777" w:rsidR="007123C6" w:rsidRDefault="00AB4B62">
      <w:pPr>
        <w:pStyle w:val="ISTE-paragraph"/>
      </w:pPr>
      <w:r>
        <w:t>Les cal</w:t>
      </w:r>
      <w:r>
        <w:t xml:space="preserve">culs ont été effectués sur l'organisation virtuelle vo.complex-system.eu de la </w:t>
      </w:r>
      <w:proofErr w:type="spellStart"/>
      <w:r>
        <w:t>European</w:t>
      </w:r>
      <w:proofErr w:type="spellEnd"/>
      <w:r>
        <w:t xml:space="preserve"> </w:t>
      </w:r>
      <w:proofErr w:type="spellStart"/>
      <w:r>
        <w:t>Grid</w:t>
      </w:r>
      <w:proofErr w:type="spellEnd"/>
      <w:r>
        <w:t xml:space="preserve"> Infrastructure </w:t>
      </w:r>
      <w:proofErr w:type="gramStart"/>
      <w:r>
        <w:t>( http</w:t>
      </w:r>
      <w:proofErr w:type="gramEnd"/>
      <w:r>
        <w:t xml:space="preserve">://www.egi.eu ). Nous remercions </w:t>
      </w:r>
      <w:proofErr w:type="gramStart"/>
      <w:r>
        <w:t xml:space="preserve">la </w:t>
      </w:r>
      <w:proofErr w:type="spellStart"/>
      <w:r>
        <w:t>European</w:t>
      </w:r>
      <w:proofErr w:type="spellEnd"/>
      <w:proofErr w:type="gramEnd"/>
      <w:r>
        <w:t xml:space="preserve"> </w:t>
      </w:r>
      <w:proofErr w:type="spellStart"/>
      <w:r>
        <w:t>Grid</w:t>
      </w:r>
      <w:proofErr w:type="spellEnd"/>
      <w:r>
        <w:t xml:space="preserve"> Infrastructure et ses initiatives de support nationales (France-Grilles en particulier) pour</w:t>
      </w:r>
      <w:r>
        <w:t xml:space="preserve"> leur support technique et l'infrastructure offerte. Ce travail a été financé par la bourse </w:t>
      </w:r>
      <w:proofErr w:type="spellStart"/>
      <w:r>
        <w:t>Urban</w:t>
      </w:r>
      <w:proofErr w:type="spellEnd"/>
      <w:r>
        <w:t xml:space="preserve"> Dynamics </w:t>
      </w:r>
      <w:proofErr w:type="spellStart"/>
      <w:r>
        <w:t>Lab</w:t>
      </w:r>
      <w:proofErr w:type="spellEnd"/>
      <w:r>
        <w:t xml:space="preserve"> EPSRC EP/M023583/1.</w:t>
      </w:r>
    </w:p>
    <w:p w14:paraId="1771960C" w14:textId="77777777" w:rsidR="007123C6" w:rsidRPr="00D77CC1" w:rsidRDefault="00AB4B62">
      <w:pPr>
        <w:pStyle w:val="ISTE-11levelhead"/>
        <w:rPr>
          <w:lang w:val="en-US"/>
        </w:rPr>
      </w:pPr>
      <w:proofErr w:type="spellStart"/>
      <w:r w:rsidRPr="00D77CC1">
        <w:rPr>
          <w:lang w:val="en-US"/>
        </w:rPr>
        <w:t>Bibliographie</w:t>
      </w:r>
      <w:proofErr w:type="spellEnd"/>
    </w:p>
    <w:p w14:paraId="7B95FC68" w14:textId="77777777" w:rsidR="007123C6" w:rsidRPr="00D77CC1" w:rsidRDefault="00AB4B62">
      <w:pPr>
        <w:pStyle w:val="ISTE-paragraph"/>
        <w:spacing w:line="240" w:lineRule="auto"/>
        <w:ind w:firstLine="0"/>
        <w:rPr>
          <w:sz w:val="16"/>
          <w:szCs w:val="16"/>
          <w:lang w:val="en-US"/>
        </w:rPr>
      </w:pPr>
      <w:r w:rsidRPr="00D77CC1">
        <w:rPr>
          <w:sz w:val="16"/>
          <w:szCs w:val="16"/>
          <w:lang w:val="en-US"/>
        </w:rPr>
        <w:t xml:space="preserve">Allen, B., Stacey, B. C., &amp; Bar-Yam, Y. (2017). Multiscale information theory and the marginal utility of </w:t>
      </w:r>
      <w:r w:rsidRPr="00D77CC1">
        <w:rPr>
          <w:sz w:val="16"/>
          <w:szCs w:val="16"/>
          <w:lang w:val="en-US"/>
        </w:rPr>
        <w:t xml:space="preserve">information. </w:t>
      </w:r>
      <w:r w:rsidRPr="005D1975">
        <w:rPr>
          <w:i/>
          <w:sz w:val="16"/>
          <w:szCs w:val="16"/>
          <w:lang w:val="en-US"/>
          <w:rPrChange w:id="34" w:author="Denise" w:date="2023-07-12T11:36:00Z">
            <w:rPr>
              <w:sz w:val="16"/>
              <w:szCs w:val="16"/>
              <w:lang w:val="en-US"/>
            </w:rPr>
          </w:rPrChange>
        </w:rPr>
        <w:t>Entropy,</w:t>
      </w:r>
      <w:r w:rsidRPr="00D77CC1">
        <w:rPr>
          <w:sz w:val="16"/>
          <w:szCs w:val="16"/>
          <w:lang w:val="en-US"/>
        </w:rPr>
        <w:t xml:space="preserve"> 19(6), 273.</w:t>
      </w:r>
    </w:p>
    <w:p w14:paraId="44012EDF" w14:textId="77777777" w:rsidR="007123C6" w:rsidRPr="00D77CC1" w:rsidRDefault="00AB4B62">
      <w:pPr>
        <w:pStyle w:val="ISTE-paragraph"/>
        <w:spacing w:line="240" w:lineRule="auto"/>
        <w:ind w:firstLine="0"/>
        <w:rPr>
          <w:sz w:val="16"/>
          <w:szCs w:val="16"/>
          <w:lang w:val="en-US"/>
        </w:rPr>
      </w:pPr>
      <w:r w:rsidRPr="00D77CC1">
        <w:rPr>
          <w:sz w:val="16"/>
          <w:szCs w:val="16"/>
          <w:lang w:val="en-US"/>
        </w:rPr>
        <w:t xml:space="preserve">Batty, M. (2006). Hierarchy in cities and city systems. In </w:t>
      </w:r>
      <w:r w:rsidRPr="005D1975">
        <w:rPr>
          <w:i/>
          <w:sz w:val="16"/>
          <w:szCs w:val="16"/>
          <w:lang w:val="en-US"/>
          <w:rPrChange w:id="35" w:author="Denise" w:date="2023-07-12T11:36:00Z">
            <w:rPr>
              <w:sz w:val="16"/>
              <w:szCs w:val="16"/>
              <w:lang w:val="en-US"/>
            </w:rPr>
          </w:rPrChange>
        </w:rPr>
        <w:t>Hierarchy in natural and social sciences</w:t>
      </w:r>
      <w:r w:rsidRPr="00D77CC1">
        <w:rPr>
          <w:sz w:val="16"/>
          <w:szCs w:val="16"/>
          <w:lang w:val="en-US"/>
        </w:rPr>
        <w:t xml:space="preserve"> (pp. 143-168). Springer, Dordrecht.</w:t>
      </w:r>
    </w:p>
    <w:p w14:paraId="7C6FFC0C" w14:textId="77777777" w:rsidR="007123C6" w:rsidRPr="00D77CC1" w:rsidRDefault="00AB4B62">
      <w:pPr>
        <w:pStyle w:val="ISTE-paragraph"/>
        <w:ind w:firstLine="0"/>
        <w:rPr>
          <w:sz w:val="16"/>
          <w:szCs w:val="16"/>
          <w:lang w:val="en-US"/>
        </w:rPr>
      </w:pPr>
      <w:r w:rsidRPr="00D77CC1">
        <w:rPr>
          <w:sz w:val="16"/>
          <w:szCs w:val="16"/>
          <w:lang w:val="en-US"/>
        </w:rPr>
        <w:t xml:space="preserve">Berry, B. J. (1961). City size distributions and economic development. </w:t>
      </w:r>
      <w:r w:rsidRPr="00D77CC1">
        <w:rPr>
          <w:i/>
          <w:sz w:val="16"/>
          <w:szCs w:val="16"/>
          <w:lang w:val="en-US"/>
        </w:rPr>
        <w:t>Economic develo</w:t>
      </w:r>
      <w:r w:rsidRPr="00D77CC1">
        <w:rPr>
          <w:i/>
          <w:sz w:val="16"/>
          <w:szCs w:val="16"/>
          <w:lang w:val="en-US"/>
        </w:rPr>
        <w:t>pment and cultural change</w:t>
      </w:r>
      <w:r w:rsidRPr="00D77CC1">
        <w:rPr>
          <w:sz w:val="16"/>
          <w:szCs w:val="16"/>
          <w:lang w:val="en-US"/>
        </w:rPr>
        <w:t xml:space="preserve">, </w:t>
      </w:r>
      <w:r w:rsidRPr="00D77CC1">
        <w:rPr>
          <w:i/>
          <w:sz w:val="16"/>
          <w:szCs w:val="16"/>
          <w:lang w:val="en-US"/>
        </w:rPr>
        <w:t>9</w:t>
      </w:r>
      <w:r w:rsidRPr="00D77CC1">
        <w:rPr>
          <w:sz w:val="16"/>
          <w:szCs w:val="16"/>
          <w:lang w:val="en-US"/>
        </w:rPr>
        <w:t>(4, Part 1), 573-588.</w:t>
      </w:r>
    </w:p>
    <w:p w14:paraId="6F254CCC" w14:textId="77777777" w:rsidR="007123C6" w:rsidRDefault="00AB4B62">
      <w:pPr>
        <w:pStyle w:val="ISTE-paragraph"/>
        <w:spacing w:line="240" w:lineRule="auto"/>
        <w:ind w:firstLine="0"/>
        <w:rPr>
          <w:sz w:val="16"/>
          <w:szCs w:val="16"/>
        </w:rPr>
      </w:pPr>
      <w:proofErr w:type="spellStart"/>
      <w:r w:rsidRPr="00D77CC1">
        <w:rPr>
          <w:sz w:val="16"/>
          <w:szCs w:val="16"/>
          <w:lang w:val="en-US"/>
        </w:rPr>
        <w:t>Bigotte</w:t>
      </w:r>
      <w:proofErr w:type="spellEnd"/>
      <w:r w:rsidRPr="00D77CC1">
        <w:rPr>
          <w:sz w:val="16"/>
          <w:szCs w:val="16"/>
          <w:lang w:val="en-US"/>
        </w:rPr>
        <w:t xml:space="preserve">, J. F., </w:t>
      </w:r>
      <w:proofErr w:type="spellStart"/>
      <w:r w:rsidRPr="00D77CC1">
        <w:rPr>
          <w:sz w:val="16"/>
          <w:szCs w:val="16"/>
          <w:lang w:val="en-US"/>
        </w:rPr>
        <w:t>Krass</w:t>
      </w:r>
      <w:proofErr w:type="spellEnd"/>
      <w:r w:rsidRPr="00D77CC1">
        <w:rPr>
          <w:sz w:val="16"/>
          <w:szCs w:val="16"/>
          <w:lang w:val="en-US"/>
        </w:rPr>
        <w:t xml:space="preserve">, D., Antunes, A. P., &amp; Berman, O. (2010). Integrated modeling of urban hierarchy and transportation network planning. </w:t>
      </w:r>
      <w:r w:rsidRPr="005D1975">
        <w:rPr>
          <w:i/>
          <w:sz w:val="16"/>
          <w:szCs w:val="16"/>
          <w:rPrChange w:id="36" w:author="Denise" w:date="2023-07-12T11:36:00Z">
            <w:rPr>
              <w:sz w:val="16"/>
              <w:szCs w:val="16"/>
            </w:rPr>
          </w:rPrChange>
        </w:rPr>
        <w:t xml:space="preserve">Transportation </w:t>
      </w:r>
      <w:proofErr w:type="spellStart"/>
      <w:r w:rsidRPr="005D1975">
        <w:rPr>
          <w:i/>
          <w:sz w:val="16"/>
          <w:szCs w:val="16"/>
          <w:rPrChange w:id="37" w:author="Denise" w:date="2023-07-12T11:36:00Z">
            <w:rPr>
              <w:sz w:val="16"/>
              <w:szCs w:val="16"/>
            </w:rPr>
          </w:rPrChange>
        </w:rPr>
        <w:t>Research</w:t>
      </w:r>
      <w:proofErr w:type="spellEnd"/>
      <w:r w:rsidRPr="005D1975">
        <w:rPr>
          <w:i/>
          <w:sz w:val="16"/>
          <w:szCs w:val="16"/>
          <w:rPrChange w:id="38" w:author="Denise" w:date="2023-07-12T11:36:00Z">
            <w:rPr>
              <w:sz w:val="16"/>
              <w:szCs w:val="16"/>
            </w:rPr>
          </w:rPrChange>
        </w:rPr>
        <w:t xml:space="preserve"> Part A: Policy and Practice</w:t>
      </w:r>
      <w:r>
        <w:rPr>
          <w:sz w:val="16"/>
          <w:szCs w:val="16"/>
        </w:rPr>
        <w:t>, 44(7), 506-52</w:t>
      </w:r>
      <w:r>
        <w:rPr>
          <w:sz w:val="16"/>
          <w:szCs w:val="16"/>
        </w:rPr>
        <w:t>2.</w:t>
      </w:r>
    </w:p>
    <w:p w14:paraId="05001271" w14:textId="77777777" w:rsidR="007123C6" w:rsidRPr="00D77CC1" w:rsidRDefault="00AB4B62">
      <w:pPr>
        <w:pStyle w:val="ISTE-paragraph"/>
        <w:spacing w:line="240" w:lineRule="auto"/>
        <w:ind w:firstLine="0"/>
        <w:rPr>
          <w:sz w:val="16"/>
          <w:szCs w:val="16"/>
          <w:lang w:val="en-US"/>
        </w:rPr>
      </w:pPr>
      <w:proofErr w:type="spellStart"/>
      <w:r>
        <w:rPr>
          <w:sz w:val="16"/>
          <w:szCs w:val="16"/>
        </w:rPr>
        <w:t>Bretagnolle</w:t>
      </w:r>
      <w:proofErr w:type="spellEnd"/>
      <w:r>
        <w:rPr>
          <w:sz w:val="16"/>
          <w:szCs w:val="16"/>
        </w:rPr>
        <w:t xml:space="preserve">, A. (2003). Vitesse et processus de sélection hiérarchique dans le système des villes françaises. </w:t>
      </w:r>
      <w:proofErr w:type="spellStart"/>
      <w:r w:rsidRPr="005D1975">
        <w:rPr>
          <w:i/>
          <w:sz w:val="16"/>
          <w:szCs w:val="16"/>
          <w:lang w:val="en-US"/>
          <w:rPrChange w:id="39" w:author="Denise" w:date="2023-07-12T11:36:00Z">
            <w:rPr>
              <w:sz w:val="16"/>
              <w:szCs w:val="16"/>
              <w:lang w:val="en-US"/>
            </w:rPr>
          </w:rPrChange>
        </w:rPr>
        <w:t>Données</w:t>
      </w:r>
      <w:proofErr w:type="spellEnd"/>
      <w:r w:rsidRPr="005D1975">
        <w:rPr>
          <w:i/>
          <w:sz w:val="16"/>
          <w:szCs w:val="16"/>
          <w:lang w:val="en-US"/>
          <w:rPrChange w:id="40" w:author="Denise" w:date="2023-07-12T11:36:00Z">
            <w:rPr>
              <w:sz w:val="16"/>
              <w:szCs w:val="16"/>
              <w:lang w:val="en-US"/>
            </w:rPr>
          </w:rPrChange>
        </w:rPr>
        <w:t xml:space="preserve"> </w:t>
      </w:r>
      <w:proofErr w:type="spellStart"/>
      <w:r w:rsidRPr="005D1975">
        <w:rPr>
          <w:i/>
          <w:sz w:val="16"/>
          <w:szCs w:val="16"/>
          <w:lang w:val="en-US"/>
          <w:rPrChange w:id="41" w:author="Denise" w:date="2023-07-12T11:36:00Z">
            <w:rPr>
              <w:sz w:val="16"/>
              <w:szCs w:val="16"/>
              <w:lang w:val="en-US"/>
            </w:rPr>
          </w:rPrChange>
        </w:rPr>
        <w:t>urbaines</w:t>
      </w:r>
      <w:proofErr w:type="spellEnd"/>
      <w:r w:rsidRPr="00D77CC1">
        <w:rPr>
          <w:sz w:val="16"/>
          <w:szCs w:val="16"/>
          <w:lang w:val="en-US"/>
        </w:rPr>
        <w:t>, 4, 309-323.</w:t>
      </w:r>
    </w:p>
    <w:p w14:paraId="6ED034EA" w14:textId="77777777" w:rsidR="007123C6" w:rsidRPr="00D77CC1" w:rsidRDefault="00AB4B62">
      <w:pPr>
        <w:pStyle w:val="ISTE-paragraph"/>
        <w:spacing w:line="240" w:lineRule="auto"/>
        <w:ind w:firstLine="0"/>
        <w:rPr>
          <w:sz w:val="16"/>
          <w:szCs w:val="16"/>
          <w:lang w:val="en-US"/>
        </w:rPr>
      </w:pPr>
      <w:proofErr w:type="spellStart"/>
      <w:r w:rsidRPr="00D77CC1">
        <w:rPr>
          <w:sz w:val="16"/>
          <w:szCs w:val="16"/>
          <w:lang w:val="en-US"/>
        </w:rPr>
        <w:lastRenderedPageBreak/>
        <w:t>Chérel</w:t>
      </w:r>
      <w:proofErr w:type="spellEnd"/>
      <w:r w:rsidRPr="00D77CC1">
        <w:rPr>
          <w:sz w:val="16"/>
          <w:szCs w:val="16"/>
          <w:lang w:val="en-US"/>
        </w:rPr>
        <w:t xml:space="preserve">, G., </w:t>
      </w:r>
      <w:proofErr w:type="spellStart"/>
      <w:r w:rsidRPr="00D77CC1">
        <w:rPr>
          <w:sz w:val="16"/>
          <w:szCs w:val="16"/>
          <w:lang w:val="en-US"/>
        </w:rPr>
        <w:t>Cottineau</w:t>
      </w:r>
      <w:proofErr w:type="spellEnd"/>
      <w:r w:rsidRPr="00D77CC1">
        <w:rPr>
          <w:sz w:val="16"/>
          <w:szCs w:val="16"/>
          <w:lang w:val="en-US"/>
        </w:rPr>
        <w:t xml:space="preserve">, C., &amp; </w:t>
      </w:r>
      <w:proofErr w:type="spellStart"/>
      <w:r w:rsidRPr="00D77CC1">
        <w:rPr>
          <w:sz w:val="16"/>
          <w:szCs w:val="16"/>
          <w:lang w:val="en-US"/>
        </w:rPr>
        <w:t>Reuillon</w:t>
      </w:r>
      <w:proofErr w:type="spellEnd"/>
      <w:r w:rsidRPr="00D77CC1">
        <w:rPr>
          <w:sz w:val="16"/>
          <w:szCs w:val="16"/>
          <w:lang w:val="en-US"/>
        </w:rPr>
        <w:t>, R. (2015). Beyond corroboration: Strengthening model validation by looking</w:t>
      </w:r>
      <w:r w:rsidRPr="00D77CC1">
        <w:rPr>
          <w:sz w:val="16"/>
          <w:szCs w:val="16"/>
          <w:lang w:val="en-US"/>
        </w:rPr>
        <w:t xml:space="preserve"> for unexpected patterns. </w:t>
      </w:r>
      <w:proofErr w:type="spellStart"/>
      <w:r w:rsidRPr="005D1975">
        <w:rPr>
          <w:i/>
          <w:sz w:val="16"/>
          <w:szCs w:val="16"/>
          <w:lang w:val="en-US"/>
          <w:rPrChange w:id="42" w:author="Denise" w:date="2023-07-12T11:36:00Z">
            <w:rPr>
              <w:sz w:val="16"/>
              <w:szCs w:val="16"/>
              <w:lang w:val="en-US"/>
            </w:rPr>
          </w:rPrChange>
        </w:rPr>
        <w:t>PloS</w:t>
      </w:r>
      <w:proofErr w:type="spellEnd"/>
      <w:r w:rsidRPr="005D1975">
        <w:rPr>
          <w:i/>
          <w:sz w:val="16"/>
          <w:szCs w:val="16"/>
          <w:lang w:val="en-US"/>
          <w:rPrChange w:id="43" w:author="Denise" w:date="2023-07-12T11:36:00Z">
            <w:rPr>
              <w:sz w:val="16"/>
              <w:szCs w:val="16"/>
              <w:lang w:val="en-US"/>
            </w:rPr>
          </w:rPrChange>
        </w:rPr>
        <w:t xml:space="preserve"> one</w:t>
      </w:r>
      <w:r w:rsidRPr="00D77CC1">
        <w:rPr>
          <w:sz w:val="16"/>
          <w:szCs w:val="16"/>
          <w:lang w:val="en-US"/>
        </w:rPr>
        <w:t>, 10(9), e0138212.</w:t>
      </w:r>
    </w:p>
    <w:p w14:paraId="448AFA3B" w14:textId="77777777" w:rsidR="007123C6" w:rsidRPr="00D77CC1" w:rsidRDefault="00AB4B62">
      <w:pPr>
        <w:pStyle w:val="ISTE-paragraph"/>
        <w:spacing w:line="240" w:lineRule="auto"/>
        <w:ind w:firstLine="0"/>
        <w:rPr>
          <w:sz w:val="16"/>
          <w:szCs w:val="16"/>
          <w:lang w:val="en-US"/>
        </w:rPr>
      </w:pPr>
      <w:proofErr w:type="spellStart"/>
      <w:r w:rsidRPr="00D77CC1">
        <w:rPr>
          <w:sz w:val="16"/>
          <w:szCs w:val="16"/>
          <w:lang w:val="en-US"/>
        </w:rPr>
        <w:t>Cottineau</w:t>
      </w:r>
      <w:proofErr w:type="spellEnd"/>
      <w:r w:rsidRPr="00D77CC1">
        <w:rPr>
          <w:sz w:val="16"/>
          <w:szCs w:val="16"/>
          <w:lang w:val="en-US"/>
        </w:rPr>
        <w:t xml:space="preserve">, C., </w:t>
      </w:r>
      <w:proofErr w:type="spellStart"/>
      <w:r w:rsidRPr="00D77CC1">
        <w:rPr>
          <w:sz w:val="16"/>
          <w:szCs w:val="16"/>
          <w:lang w:val="en-US"/>
        </w:rPr>
        <w:t>Hatna</w:t>
      </w:r>
      <w:proofErr w:type="spellEnd"/>
      <w:r w:rsidRPr="00D77CC1">
        <w:rPr>
          <w:sz w:val="16"/>
          <w:szCs w:val="16"/>
          <w:lang w:val="en-US"/>
        </w:rPr>
        <w:t xml:space="preserve">, E., </w:t>
      </w:r>
      <w:proofErr w:type="spellStart"/>
      <w:r w:rsidRPr="00D77CC1">
        <w:rPr>
          <w:sz w:val="16"/>
          <w:szCs w:val="16"/>
          <w:lang w:val="en-US"/>
        </w:rPr>
        <w:t>Arcaute</w:t>
      </w:r>
      <w:proofErr w:type="spellEnd"/>
      <w:r w:rsidRPr="00D77CC1">
        <w:rPr>
          <w:sz w:val="16"/>
          <w:szCs w:val="16"/>
          <w:lang w:val="en-US"/>
        </w:rPr>
        <w:t xml:space="preserve">, E., &amp; Batty, M. (2017). Diverse cities or the systematic paradox of urban scaling laws. </w:t>
      </w:r>
      <w:r w:rsidRPr="005D1975">
        <w:rPr>
          <w:i/>
          <w:sz w:val="16"/>
          <w:szCs w:val="16"/>
          <w:lang w:val="en-US"/>
          <w:rPrChange w:id="44" w:author="Denise" w:date="2023-07-12T11:36:00Z">
            <w:rPr>
              <w:sz w:val="16"/>
              <w:szCs w:val="16"/>
              <w:lang w:val="en-US"/>
            </w:rPr>
          </w:rPrChange>
        </w:rPr>
        <w:t>Computers, environment and urban systems</w:t>
      </w:r>
      <w:r w:rsidRPr="00D77CC1">
        <w:rPr>
          <w:sz w:val="16"/>
          <w:szCs w:val="16"/>
          <w:lang w:val="en-US"/>
        </w:rPr>
        <w:t>, 63, 80-94.</w:t>
      </w:r>
    </w:p>
    <w:p w14:paraId="22AE81C7" w14:textId="77777777" w:rsidR="007123C6" w:rsidRPr="00D77CC1" w:rsidRDefault="00AB4B62">
      <w:pPr>
        <w:pStyle w:val="ISTE-paragraph"/>
        <w:spacing w:line="240" w:lineRule="auto"/>
        <w:ind w:firstLine="0"/>
        <w:rPr>
          <w:sz w:val="16"/>
          <w:szCs w:val="16"/>
          <w:lang w:val="en-US"/>
        </w:rPr>
      </w:pPr>
      <w:r w:rsidRPr="00D77CC1">
        <w:rPr>
          <w:sz w:val="16"/>
          <w:szCs w:val="16"/>
          <w:lang w:val="en-US"/>
        </w:rPr>
        <w:t>Crumley, C. L. (1987). A di</w:t>
      </w:r>
      <w:r w:rsidRPr="00D77CC1">
        <w:rPr>
          <w:sz w:val="16"/>
          <w:szCs w:val="16"/>
          <w:lang w:val="en-US"/>
        </w:rPr>
        <w:t xml:space="preserve">alectical critique of hierarchy. </w:t>
      </w:r>
      <w:r w:rsidRPr="005D1975">
        <w:rPr>
          <w:i/>
          <w:sz w:val="16"/>
          <w:szCs w:val="16"/>
          <w:lang w:val="en-US"/>
          <w:rPrChange w:id="45" w:author="Denise" w:date="2023-07-12T11:37:00Z">
            <w:rPr>
              <w:sz w:val="16"/>
              <w:szCs w:val="16"/>
              <w:lang w:val="en-US"/>
            </w:rPr>
          </w:rPrChange>
        </w:rPr>
        <w:t>Power relations and state formation</w:t>
      </w:r>
      <w:r w:rsidRPr="00D77CC1">
        <w:rPr>
          <w:sz w:val="16"/>
          <w:szCs w:val="16"/>
          <w:lang w:val="en-US"/>
        </w:rPr>
        <w:t>, 155-169.</w:t>
      </w:r>
    </w:p>
    <w:p w14:paraId="1BB568B1" w14:textId="77777777" w:rsidR="007123C6" w:rsidRPr="00D77CC1" w:rsidRDefault="00AB4B62">
      <w:pPr>
        <w:pStyle w:val="ISTE-paragraph"/>
        <w:spacing w:line="240" w:lineRule="auto"/>
        <w:ind w:firstLine="0"/>
        <w:rPr>
          <w:sz w:val="16"/>
          <w:szCs w:val="16"/>
          <w:lang w:val="en-US"/>
        </w:rPr>
      </w:pPr>
      <w:r w:rsidRPr="00D77CC1">
        <w:rPr>
          <w:sz w:val="16"/>
          <w:szCs w:val="16"/>
          <w:lang w:val="en-US"/>
        </w:rPr>
        <w:t xml:space="preserve">Dang, Y., &amp; Peng, L. (2012). Hierarchy of air freight transportation network based on centrality measure of complex networks. </w:t>
      </w:r>
      <w:r w:rsidRPr="005D1975">
        <w:rPr>
          <w:i/>
          <w:sz w:val="16"/>
          <w:szCs w:val="16"/>
          <w:lang w:val="en-US"/>
          <w:rPrChange w:id="46" w:author="Denise" w:date="2023-07-12T11:37:00Z">
            <w:rPr>
              <w:sz w:val="16"/>
              <w:szCs w:val="16"/>
              <w:lang w:val="en-US"/>
            </w:rPr>
          </w:rPrChange>
        </w:rPr>
        <w:t>Journal of Transportation Systems Engineering and I</w:t>
      </w:r>
      <w:r w:rsidRPr="005D1975">
        <w:rPr>
          <w:i/>
          <w:sz w:val="16"/>
          <w:szCs w:val="16"/>
          <w:lang w:val="en-US"/>
          <w:rPrChange w:id="47" w:author="Denise" w:date="2023-07-12T11:37:00Z">
            <w:rPr>
              <w:sz w:val="16"/>
              <w:szCs w:val="16"/>
              <w:lang w:val="en-US"/>
            </w:rPr>
          </w:rPrChange>
        </w:rPr>
        <w:t>nformation Technology,</w:t>
      </w:r>
      <w:r w:rsidRPr="00D77CC1">
        <w:rPr>
          <w:sz w:val="16"/>
          <w:szCs w:val="16"/>
          <w:lang w:val="en-US"/>
        </w:rPr>
        <w:t xml:space="preserve"> 12(3), 109-114.</w:t>
      </w:r>
    </w:p>
    <w:p w14:paraId="197E0706" w14:textId="77777777" w:rsidR="007123C6" w:rsidRPr="00D77CC1" w:rsidRDefault="00AB4B62">
      <w:pPr>
        <w:pStyle w:val="ISTE-paragraph"/>
        <w:spacing w:line="240" w:lineRule="auto"/>
        <w:ind w:firstLine="0"/>
        <w:rPr>
          <w:sz w:val="16"/>
          <w:szCs w:val="16"/>
          <w:lang w:val="en-US"/>
        </w:rPr>
      </w:pPr>
      <w:r w:rsidRPr="00D77CC1">
        <w:rPr>
          <w:sz w:val="16"/>
          <w:szCs w:val="16"/>
          <w:lang w:val="en-US"/>
        </w:rPr>
        <w:t xml:space="preserve">Fanelli, D., &amp; </w:t>
      </w:r>
      <w:proofErr w:type="spellStart"/>
      <w:r w:rsidRPr="00D77CC1">
        <w:rPr>
          <w:sz w:val="16"/>
          <w:szCs w:val="16"/>
          <w:lang w:val="en-US"/>
        </w:rPr>
        <w:t>Glänzel</w:t>
      </w:r>
      <w:proofErr w:type="spellEnd"/>
      <w:r w:rsidRPr="00D77CC1">
        <w:rPr>
          <w:sz w:val="16"/>
          <w:szCs w:val="16"/>
          <w:lang w:val="en-US"/>
        </w:rPr>
        <w:t xml:space="preserve">, W. (2013). Bibliometric evidence for a hierarchy of the sciences. </w:t>
      </w:r>
      <w:proofErr w:type="spellStart"/>
      <w:r w:rsidRPr="005D1975">
        <w:rPr>
          <w:i/>
          <w:sz w:val="16"/>
          <w:szCs w:val="16"/>
          <w:lang w:val="en-US"/>
          <w:rPrChange w:id="48" w:author="Denise" w:date="2023-07-12T11:37:00Z">
            <w:rPr>
              <w:sz w:val="16"/>
              <w:szCs w:val="16"/>
              <w:lang w:val="en-US"/>
            </w:rPr>
          </w:rPrChange>
        </w:rPr>
        <w:t>PLoS</w:t>
      </w:r>
      <w:proofErr w:type="spellEnd"/>
      <w:r w:rsidRPr="005D1975">
        <w:rPr>
          <w:i/>
          <w:sz w:val="16"/>
          <w:szCs w:val="16"/>
          <w:lang w:val="en-US"/>
          <w:rPrChange w:id="49" w:author="Denise" w:date="2023-07-12T11:37:00Z">
            <w:rPr>
              <w:sz w:val="16"/>
              <w:szCs w:val="16"/>
              <w:lang w:val="en-US"/>
            </w:rPr>
          </w:rPrChange>
        </w:rPr>
        <w:t xml:space="preserve"> one</w:t>
      </w:r>
      <w:r w:rsidRPr="00D77CC1">
        <w:rPr>
          <w:sz w:val="16"/>
          <w:szCs w:val="16"/>
          <w:lang w:val="en-US"/>
        </w:rPr>
        <w:t>, 8(6), e66938.</w:t>
      </w:r>
    </w:p>
    <w:p w14:paraId="12E037EA" w14:textId="77777777" w:rsidR="007123C6" w:rsidRPr="00D77CC1" w:rsidRDefault="00AB4B62">
      <w:pPr>
        <w:pStyle w:val="ISTE-paragraph"/>
        <w:ind w:firstLine="0"/>
        <w:rPr>
          <w:sz w:val="16"/>
          <w:szCs w:val="16"/>
          <w:lang w:val="en-US"/>
        </w:rPr>
      </w:pPr>
      <w:proofErr w:type="spellStart"/>
      <w:r w:rsidRPr="00D77CC1">
        <w:rPr>
          <w:sz w:val="16"/>
          <w:szCs w:val="16"/>
          <w:lang w:val="en-US"/>
        </w:rPr>
        <w:t>Favaro</w:t>
      </w:r>
      <w:proofErr w:type="spellEnd"/>
      <w:r w:rsidRPr="00D77CC1">
        <w:rPr>
          <w:sz w:val="16"/>
          <w:szCs w:val="16"/>
          <w:lang w:val="en-US"/>
        </w:rPr>
        <w:t xml:space="preserve">, J. M., &amp; </w:t>
      </w:r>
      <w:proofErr w:type="spellStart"/>
      <w:r w:rsidRPr="00D77CC1">
        <w:rPr>
          <w:sz w:val="16"/>
          <w:szCs w:val="16"/>
          <w:lang w:val="en-US"/>
        </w:rPr>
        <w:t>Pumain</w:t>
      </w:r>
      <w:proofErr w:type="spellEnd"/>
      <w:r w:rsidRPr="00D77CC1">
        <w:rPr>
          <w:sz w:val="16"/>
          <w:szCs w:val="16"/>
          <w:lang w:val="en-US"/>
        </w:rPr>
        <w:t xml:space="preserve">, D. (2011). </w:t>
      </w:r>
      <w:proofErr w:type="spellStart"/>
      <w:r w:rsidRPr="00D77CC1">
        <w:rPr>
          <w:sz w:val="16"/>
          <w:szCs w:val="16"/>
          <w:lang w:val="en-US"/>
        </w:rPr>
        <w:t>Gibrat</w:t>
      </w:r>
      <w:proofErr w:type="spellEnd"/>
      <w:r w:rsidRPr="00D77CC1">
        <w:rPr>
          <w:sz w:val="16"/>
          <w:szCs w:val="16"/>
          <w:lang w:val="en-US"/>
        </w:rPr>
        <w:t xml:space="preserve"> Revisited: An Urban Growth Model Incorporating Spatial Inter</w:t>
      </w:r>
      <w:r w:rsidRPr="00D77CC1">
        <w:rPr>
          <w:sz w:val="16"/>
          <w:szCs w:val="16"/>
          <w:lang w:val="en-US"/>
        </w:rPr>
        <w:t xml:space="preserve">action and Innovation Cycles. </w:t>
      </w:r>
      <w:r w:rsidRPr="00D77CC1">
        <w:rPr>
          <w:i/>
          <w:sz w:val="16"/>
          <w:szCs w:val="16"/>
          <w:lang w:val="en-US"/>
        </w:rPr>
        <w:t>Geographical Analysis</w:t>
      </w:r>
      <w:r w:rsidRPr="00D77CC1">
        <w:rPr>
          <w:sz w:val="16"/>
          <w:szCs w:val="16"/>
          <w:lang w:val="en-US"/>
        </w:rPr>
        <w:t xml:space="preserve">, </w:t>
      </w:r>
      <w:r w:rsidRPr="00D77CC1">
        <w:rPr>
          <w:i/>
          <w:sz w:val="16"/>
          <w:szCs w:val="16"/>
          <w:lang w:val="en-US"/>
        </w:rPr>
        <w:t>43</w:t>
      </w:r>
      <w:r w:rsidRPr="00D77CC1">
        <w:rPr>
          <w:sz w:val="16"/>
          <w:szCs w:val="16"/>
          <w:lang w:val="en-US"/>
        </w:rPr>
        <w:t>(3), 261-286.</w:t>
      </w:r>
    </w:p>
    <w:p w14:paraId="3ECDD177" w14:textId="77777777" w:rsidR="007123C6" w:rsidRPr="00D77CC1" w:rsidRDefault="00AB4B62">
      <w:pPr>
        <w:pStyle w:val="ISTE-paragraph"/>
        <w:spacing w:line="240" w:lineRule="auto"/>
        <w:ind w:firstLine="0"/>
        <w:rPr>
          <w:sz w:val="16"/>
          <w:szCs w:val="16"/>
          <w:lang w:val="en-US"/>
        </w:rPr>
      </w:pPr>
      <w:r w:rsidRPr="00D77CC1">
        <w:rPr>
          <w:sz w:val="16"/>
          <w:szCs w:val="16"/>
          <w:lang w:val="en-US"/>
        </w:rPr>
        <w:t xml:space="preserve">Godfrey, B. J., &amp; Zhou, Y. (1999). Ranking world cities: multinational corporations and the global urban hierarchy. </w:t>
      </w:r>
      <w:r w:rsidRPr="005D1975">
        <w:rPr>
          <w:i/>
          <w:sz w:val="16"/>
          <w:szCs w:val="16"/>
          <w:lang w:val="en-US"/>
          <w:rPrChange w:id="50" w:author="Denise" w:date="2023-07-12T11:37:00Z">
            <w:rPr>
              <w:sz w:val="16"/>
              <w:szCs w:val="16"/>
              <w:lang w:val="en-US"/>
            </w:rPr>
          </w:rPrChange>
        </w:rPr>
        <w:t>Urban Geography</w:t>
      </w:r>
      <w:r w:rsidRPr="00D77CC1">
        <w:rPr>
          <w:sz w:val="16"/>
          <w:szCs w:val="16"/>
          <w:lang w:val="en-US"/>
        </w:rPr>
        <w:t>, 20(3), 268-281.</w:t>
      </w:r>
    </w:p>
    <w:p w14:paraId="78E9AAAD" w14:textId="77777777" w:rsidR="007123C6" w:rsidRPr="00D77CC1" w:rsidRDefault="00AB4B62">
      <w:pPr>
        <w:pStyle w:val="ISTE-paragraph"/>
        <w:spacing w:line="240" w:lineRule="auto"/>
        <w:ind w:firstLine="0"/>
        <w:rPr>
          <w:sz w:val="16"/>
          <w:szCs w:val="16"/>
          <w:lang w:val="en-US"/>
        </w:rPr>
      </w:pPr>
      <w:r w:rsidRPr="00D77CC1">
        <w:rPr>
          <w:sz w:val="16"/>
          <w:szCs w:val="16"/>
          <w:lang w:val="en-US"/>
        </w:rPr>
        <w:t xml:space="preserve">Holland, J. H. (2012). </w:t>
      </w:r>
      <w:r w:rsidRPr="005D1975">
        <w:rPr>
          <w:i/>
          <w:sz w:val="16"/>
          <w:szCs w:val="16"/>
          <w:lang w:val="en-US"/>
          <w:rPrChange w:id="51" w:author="Denise" w:date="2023-07-12T11:38:00Z">
            <w:rPr>
              <w:sz w:val="16"/>
              <w:szCs w:val="16"/>
              <w:lang w:val="en-US"/>
            </w:rPr>
          </w:rPrChange>
        </w:rPr>
        <w:t>Signals and bou</w:t>
      </w:r>
      <w:r w:rsidRPr="005D1975">
        <w:rPr>
          <w:i/>
          <w:sz w:val="16"/>
          <w:szCs w:val="16"/>
          <w:lang w:val="en-US"/>
          <w:rPrChange w:id="52" w:author="Denise" w:date="2023-07-12T11:38:00Z">
            <w:rPr>
              <w:sz w:val="16"/>
              <w:szCs w:val="16"/>
              <w:lang w:val="en-US"/>
            </w:rPr>
          </w:rPrChange>
        </w:rPr>
        <w:t>ndaries: Building blocks for complex adaptive systems</w:t>
      </w:r>
      <w:r w:rsidRPr="00D77CC1">
        <w:rPr>
          <w:sz w:val="16"/>
          <w:szCs w:val="16"/>
          <w:lang w:val="en-US"/>
        </w:rPr>
        <w:t xml:space="preserve">. </w:t>
      </w:r>
      <w:proofErr w:type="spellStart"/>
      <w:r w:rsidRPr="00D77CC1">
        <w:rPr>
          <w:sz w:val="16"/>
          <w:szCs w:val="16"/>
          <w:lang w:val="en-US"/>
        </w:rPr>
        <w:t>Mit</w:t>
      </w:r>
      <w:proofErr w:type="spellEnd"/>
      <w:r w:rsidRPr="00D77CC1">
        <w:rPr>
          <w:sz w:val="16"/>
          <w:szCs w:val="16"/>
          <w:lang w:val="en-US"/>
        </w:rPr>
        <w:t xml:space="preserve"> Press.</w:t>
      </w:r>
    </w:p>
    <w:p w14:paraId="3745B6FE" w14:textId="77777777" w:rsidR="007123C6" w:rsidRPr="00D77CC1" w:rsidRDefault="00AB4B62">
      <w:pPr>
        <w:pStyle w:val="ISTE-paragraph"/>
        <w:spacing w:line="240" w:lineRule="auto"/>
        <w:ind w:firstLine="0"/>
        <w:rPr>
          <w:sz w:val="16"/>
          <w:szCs w:val="16"/>
          <w:lang w:val="en-US"/>
        </w:rPr>
      </w:pPr>
      <w:r w:rsidRPr="00D77CC1">
        <w:rPr>
          <w:sz w:val="16"/>
          <w:szCs w:val="16"/>
          <w:lang w:val="en-US"/>
        </w:rPr>
        <w:t xml:space="preserve">Jiang, B. (2009). Street hierarchies: a minority of streets account for a majority of traffic flow. International </w:t>
      </w:r>
      <w:r w:rsidRPr="005D1975">
        <w:rPr>
          <w:i/>
          <w:sz w:val="16"/>
          <w:szCs w:val="16"/>
          <w:lang w:val="en-US"/>
          <w:rPrChange w:id="53" w:author="Denise" w:date="2023-07-12T11:38:00Z">
            <w:rPr>
              <w:sz w:val="16"/>
              <w:szCs w:val="16"/>
              <w:lang w:val="en-US"/>
            </w:rPr>
          </w:rPrChange>
        </w:rPr>
        <w:t>Journal of Geographical Information Science</w:t>
      </w:r>
      <w:r w:rsidRPr="00D77CC1">
        <w:rPr>
          <w:sz w:val="16"/>
          <w:szCs w:val="16"/>
          <w:lang w:val="en-US"/>
        </w:rPr>
        <w:t>, 23(8), 1033-1048.</w:t>
      </w:r>
    </w:p>
    <w:p w14:paraId="088A09C4" w14:textId="77777777" w:rsidR="007123C6" w:rsidRPr="00D77CC1" w:rsidRDefault="00AB4B62">
      <w:pPr>
        <w:pStyle w:val="ISTE-paragraph"/>
        <w:spacing w:line="240" w:lineRule="auto"/>
        <w:ind w:firstLine="0"/>
        <w:rPr>
          <w:sz w:val="16"/>
          <w:szCs w:val="16"/>
          <w:lang w:val="en-US"/>
        </w:rPr>
      </w:pPr>
      <w:r w:rsidRPr="00D77CC1">
        <w:rPr>
          <w:sz w:val="16"/>
          <w:szCs w:val="16"/>
          <w:lang w:val="en-US"/>
        </w:rPr>
        <w:t>Lane, D. (200</w:t>
      </w:r>
      <w:r w:rsidRPr="00D77CC1">
        <w:rPr>
          <w:sz w:val="16"/>
          <w:szCs w:val="16"/>
          <w:lang w:val="en-US"/>
        </w:rPr>
        <w:t xml:space="preserve">6). Hierarchy, complexity, society. In </w:t>
      </w:r>
      <w:r w:rsidRPr="005D1975">
        <w:rPr>
          <w:i/>
          <w:sz w:val="16"/>
          <w:szCs w:val="16"/>
          <w:lang w:val="en-US"/>
          <w:rPrChange w:id="54" w:author="Denise" w:date="2023-07-12T11:38:00Z">
            <w:rPr>
              <w:sz w:val="16"/>
              <w:szCs w:val="16"/>
              <w:lang w:val="en-US"/>
            </w:rPr>
          </w:rPrChange>
        </w:rPr>
        <w:t>Hierarchy in natural and social sciences</w:t>
      </w:r>
      <w:r w:rsidRPr="00D77CC1">
        <w:rPr>
          <w:sz w:val="16"/>
          <w:szCs w:val="16"/>
          <w:lang w:val="en-US"/>
        </w:rPr>
        <w:t xml:space="preserve"> (pp. 81-119). Springer, Dordrecht.</w:t>
      </w:r>
    </w:p>
    <w:p w14:paraId="32A54F5D" w14:textId="77777777" w:rsidR="007123C6" w:rsidRPr="00D77CC1" w:rsidRDefault="00AB4B62">
      <w:pPr>
        <w:pStyle w:val="ISTE-paragraph"/>
        <w:spacing w:line="240" w:lineRule="auto"/>
        <w:ind w:firstLine="0"/>
        <w:rPr>
          <w:sz w:val="16"/>
          <w:szCs w:val="16"/>
          <w:lang w:val="en-US"/>
        </w:rPr>
      </w:pPr>
      <w:r w:rsidRPr="00D77CC1">
        <w:rPr>
          <w:sz w:val="16"/>
          <w:szCs w:val="16"/>
          <w:lang w:val="en-US"/>
        </w:rPr>
        <w:t xml:space="preserve">Lehman, J., &amp; Stanley, K. O. (2008, August). Exploiting open-endedness to solve problems through the search for novelty. In </w:t>
      </w:r>
      <w:r w:rsidRPr="005D1975">
        <w:rPr>
          <w:i/>
          <w:sz w:val="16"/>
          <w:szCs w:val="16"/>
          <w:lang w:val="en-US"/>
          <w:rPrChange w:id="55" w:author="Denise" w:date="2023-07-12T11:39:00Z">
            <w:rPr>
              <w:sz w:val="16"/>
              <w:szCs w:val="16"/>
              <w:lang w:val="en-US"/>
            </w:rPr>
          </w:rPrChange>
        </w:rPr>
        <w:t>ALIFE</w:t>
      </w:r>
      <w:r w:rsidRPr="00D77CC1">
        <w:rPr>
          <w:sz w:val="16"/>
          <w:szCs w:val="16"/>
          <w:lang w:val="en-US"/>
        </w:rPr>
        <w:t xml:space="preserve"> (pp. 329-33</w:t>
      </w:r>
      <w:r w:rsidRPr="00D77CC1">
        <w:rPr>
          <w:sz w:val="16"/>
          <w:szCs w:val="16"/>
          <w:lang w:val="en-US"/>
        </w:rPr>
        <w:t>6).</w:t>
      </w:r>
    </w:p>
    <w:p w14:paraId="0AE26E3E" w14:textId="77777777" w:rsidR="007123C6" w:rsidRPr="00D77CC1" w:rsidRDefault="00AB4B62">
      <w:pPr>
        <w:pStyle w:val="ISTE-paragraph"/>
        <w:spacing w:line="240" w:lineRule="auto"/>
        <w:ind w:firstLine="0"/>
        <w:rPr>
          <w:sz w:val="16"/>
          <w:szCs w:val="16"/>
          <w:lang w:val="en-US"/>
        </w:rPr>
      </w:pPr>
      <w:r w:rsidRPr="00D77CC1">
        <w:rPr>
          <w:sz w:val="16"/>
          <w:szCs w:val="16"/>
          <w:lang w:val="en-US"/>
        </w:rPr>
        <w:t xml:space="preserve">Levinson, D. M., </w:t>
      </w:r>
      <w:proofErr w:type="spellStart"/>
      <w:r w:rsidRPr="00D77CC1">
        <w:rPr>
          <w:sz w:val="16"/>
          <w:szCs w:val="16"/>
          <w:lang w:val="en-US"/>
        </w:rPr>
        <w:t>Xie</w:t>
      </w:r>
      <w:proofErr w:type="spellEnd"/>
      <w:r w:rsidRPr="00D77CC1">
        <w:rPr>
          <w:sz w:val="16"/>
          <w:szCs w:val="16"/>
          <w:lang w:val="en-US"/>
        </w:rPr>
        <w:t xml:space="preserve">, F., &amp; Zhu, S. (2007). The co-evolution of land use and road networks. </w:t>
      </w:r>
      <w:r w:rsidRPr="005D1975">
        <w:rPr>
          <w:i/>
          <w:sz w:val="16"/>
          <w:szCs w:val="16"/>
          <w:lang w:val="en-US"/>
          <w:rPrChange w:id="56" w:author="Denise" w:date="2023-07-12T11:39:00Z">
            <w:rPr>
              <w:sz w:val="16"/>
              <w:szCs w:val="16"/>
              <w:lang w:val="en-US"/>
            </w:rPr>
          </w:rPrChange>
        </w:rPr>
        <w:t>Transportation and traffic theory</w:t>
      </w:r>
      <w:r w:rsidRPr="00D77CC1">
        <w:rPr>
          <w:sz w:val="16"/>
          <w:szCs w:val="16"/>
          <w:lang w:val="en-US"/>
        </w:rPr>
        <w:t>, 839-859.</w:t>
      </w:r>
    </w:p>
    <w:p w14:paraId="2BABF0A1" w14:textId="77777777" w:rsidR="007123C6" w:rsidRPr="00D77CC1" w:rsidRDefault="00AB4B62">
      <w:pPr>
        <w:pStyle w:val="ISTE-paragraph"/>
        <w:spacing w:line="240" w:lineRule="auto"/>
        <w:ind w:firstLine="0"/>
        <w:rPr>
          <w:sz w:val="16"/>
          <w:szCs w:val="16"/>
          <w:lang w:val="en-US"/>
        </w:rPr>
      </w:pPr>
      <w:r w:rsidRPr="00D77CC1">
        <w:rPr>
          <w:sz w:val="16"/>
          <w:szCs w:val="16"/>
          <w:lang w:val="en-US"/>
        </w:rPr>
        <w:t xml:space="preserve">Li, H., Wei, Y. D., Liao, F. H., &amp; Huang, Z. (2015). Administrative hierarchy and urban land expansion in </w:t>
      </w:r>
      <w:r w:rsidRPr="00D77CC1">
        <w:rPr>
          <w:sz w:val="16"/>
          <w:szCs w:val="16"/>
          <w:lang w:val="en-US"/>
        </w:rPr>
        <w:t xml:space="preserve">transitional China. </w:t>
      </w:r>
      <w:r w:rsidRPr="005D1975">
        <w:rPr>
          <w:i/>
          <w:sz w:val="16"/>
          <w:szCs w:val="16"/>
          <w:lang w:val="en-US"/>
          <w:rPrChange w:id="57" w:author="Denise" w:date="2023-07-12T11:39:00Z">
            <w:rPr>
              <w:sz w:val="16"/>
              <w:szCs w:val="16"/>
              <w:lang w:val="en-US"/>
            </w:rPr>
          </w:rPrChange>
        </w:rPr>
        <w:t>Applied Geography</w:t>
      </w:r>
      <w:r w:rsidRPr="00D77CC1">
        <w:rPr>
          <w:sz w:val="16"/>
          <w:szCs w:val="16"/>
          <w:lang w:val="en-US"/>
        </w:rPr>
        <w:t>, 56, 177-186.</w:t>
      </w:r>
    </w:p>
    <w:p w14:paraId="7E3B1B7D" w14:textId="53F55973" w:rsidR="007123C6" w:rsidRPr="00D77CC1" w:rsidRDefault="00AB4B62">
      <w:pPr>
        <w:pStyle w:val="ISTE-paragraph"/>
        <w:spacing w:line="240" w:lineRule="auto"/>
        <w:ind w:firstLine="0"/>
        <w:rPr>
          <w:sz w:val="16"/>
          <w:szCs w:val="16"/>
          <w:lang w:val="en-US"/>
        </w:rPr>
      </w:pPr>
      <w:r w:rsidRPr="00D77CC1">
        <w:rPr>
          <w:sz w:val="16"/>
          <w:szCs w:val="16"/>
          <w:lang w:val="en-US"/>
        </w:rPr>
        <w:t>Liao, L., &amp; Gaudin, J. P. (2017). The opening to the market in China (1980-2000) and the local economic development: a form of multilevel governance</w:t>
      </w:r>
      <w:proofErr w:type="gramStart"/>
      <w:r w:rsidRPr="00D77CC1">
        <w:rPr>
          <w:sz w:val="16"/>
          <w:szCs w:val="16"/>
          <w:lang w:val="en-US"/>
        </w:rPr>
        <w:t>?.</w:t>
      </w:r>
      <w:proofErr w:type="gramEnd"/>
      <w:r w:rsidRPr="00D77CC1">
        <w:rPr>
          <w:sz w:val="16"/>
          <w:szCs w:val="16"/>
          <w:lang w:val="en-US"/>
        </w:rPr>
        <w:t xml:space="preserve"> </w:t>
      </w:r>
      <w:proofErr w:type="spellStart"/>
      <w:r w:rsidRPr="005D1975">
        <w:rPr>
          <w:i/>
          <w:sz w:val="16"/>
          <w:szCs w:val="16"/>
          <w:lang w:val="en-US"/>
          <w:rPrChange w:id="58" w:author="Denise" w:date="2023-07-12T11:40:00Z">
            <w:rPr>
              <w:sz w:val="16"/>
              <w:szCs w:val="16"/>
              <w:lang w:val="en-US"/>
            </w:rPr>
          </w:rPrChange>
        </w:rPr>
        <w:t>C</w:t>
      </w:r>
      <w:ins w:id="59" w:author="Denise" w:date="2023-07-12T11:39:00Z">
        <w:r w:rsidR="005D1975" w:rsidRPr="005D1975">
          <w:rPr>
            <w:i/>
            <w:sz w:val="16"/>
            <w:szCs w:val="16"/>
            <w:lang w:val="en-US"/>
            <w:rPrChange w:id="60" w:author="Denise" w:date="2023-07-12T11:40:00Z">
              <w:rPr>
                <w:sz w:val="16"/>
                <w:szCs w:val="16"/>
                <w:lang w:val="en-US"/>
              </w:rPr>
            </w:rPrChange>
          </w:rPr>
          <w:t>ybergeo</w:t>
        </w:r>
        <w:proofErr w:type="spellEnd"/>
        <w:r w:rsidR="005D1975" w:rsidRPr="005D1975">
          <w:rPr>
            <w:i/>
            <w:sz w:val="16"/>
            <w:szCs w:val="16"/>
            <w:lang w:val="en-US"/>
            <w:rPrChange w:id="61" w:author="Denise" w:date="2023-07-12T11:40:00Z">
              <w:rPr>
                <w:sz w:val="16"/>
                <w:szCs w:val="16"/>
                <w:lang w:val="en-US"/>
              </w:rPr>
            </w:rPrChange>
          </w:rPr>
          <w:t xml:space="preserve"> European Journal of Geography</w:t>
        </w:r>
      </w:ins>
      <w:del w:id="62" w:author="Denise" w:date="2023-07-12T11:39:00Z">
        <w:r w:rsidRPr="00D77CC1" w:rsidDel="005D1975">
          <w:rPr>
            <w:sz w:val="16"/>
            <w:szCs w:val="16"/>
            <w:lang w:val="en-US"/>
          </w:rPr>
          <w:delText>YBERGEO-EUROPEAN JOURNAL OF GEOGRAPHY</w:delText>
        </w:r>
      </w:del>
      <w:r w:rsidRPr="00D77CC1">
        <w:rPr>
          <w:sz w:val="16"/>
          <w:szCs w:val="16"/>
          <w:lang w:val="en-US"/>
        </w:rPr>
        <w:t>.</w:t>
      </w:r>
    </w:p>
    <w:p w14:paraId="3C9A83CB" w14:textId="77777777" w:rsidR="007123C6" w:rsidRPr="00D77CC1" w:rsidRDefault="00AB4B62">
      <w:pPr>
        <w:pStyle w:val="ISTE-paragraph"/>
        <w:spacing w:line="240" w:lineRule="auto"/>
        <w:ind w:firstLine="0"/>
        <w:rPr>
          <w:sz w:val="16"/>
          <w:szCs w:val="16"/>
          <w:lang w:val="en-US"/>
        </w:rPr>
      </w:pPr>
      <w:r w:rsidRPr="00D77CC1">
        <w:rPr>
          <w:sz w:val="16"/>
          <w:szCs w:val="16"/>
          <w:lang w:val="en-US"/>
        </w:rPr>
        <w:t xml:space="preserve">Liu, X., </w:t>
      </w:r>
      <w:proofErr w:type="spellStart"/>
      <w:r w:rsidRPr="00D77CC1">
        <w:rPr>
          <w:sz w:val="16"/>
          <w:szCs w:val="16"/>
          <w:lang w:val="en-US"/>
        </w:rPr>
        <w:t>Deru</w:t>
      </w:r>
      <w:r w:rsidRPr="00D77CC1">
        <w:rPr>
          <w:sz w:val="16"/>
          <w:szCs w:val="16"/>
          <w:lang w:val="en-US"/>
        </w:rPr>
        <w:t>dder</w:t>
      </w:r>
      <w:proofErr w:type="spellEnd"/>
      <w:r w:rsidRPr="00D77CC1">
        <w:rPr>
          <w:sz w:val="16"/>
          <w:szCs w:val="16"/>
          <w:lang w:val="en-US"/>
        </w:rPr>
        <w:t xml:space="preserve">, B., &amp; García, C. G. (2013). Exploring the co-evolution of the geographies of air transport aviation and corporate networks. </w:t>
      </w:r>
      <w:r w:rsidRPr="005D1975">
        <w:rPr>
          <w:i/>
          <w:sz w:val="16"/>
          <w:szCs w:val="16"/>
          <w:lang w:val="en-US"/>
          <w:rPrChange w:id="63" w:author="Denise" w:date="2023-07-12T11:40:00Z">
            <w:rPr>
              <w:sz w:val="16"/>
              <w:szCs w:val="16"/>
              <w:lang w:val="en-US"/>
            </w:rPr>
          </w:rPrChange>
        </w:rPr>
        <w:t>Journal of Transport Geography</w:t>
      </w:r>
      <w:r w:rsidRPr="00D77CC1">
        <w:rPr>
          <w:sz w:val="16"/>
          <w:szCs w:val="16"/>
          <w:lang w:val="en-US"/>
        </w:rPr>
        <w:t>, 30, 26-36.</w:t>
      </w:r>
    </w:p>
    <w:p w14:paraId="0EBEE67B" w14:textId="77777777" w:rsidR="007123C6" w:rsidRDefault="00AB4B62">
      <w:pPr>
        <w:pStyle w:val="ISTE-paragraph"/>
        <w:spacing w:line="240" w:lineRule="auto"/>
        <w:ind w:firstLine="0"/>
        <w:rPr>
          <w:sz w:val="16"/>
          <w:szCs w:val="16"/>
        </w:rPr>
      </w:pPr>
      <w:proofErr w:type="spellStart"/>
      <w:r w:rsidRPr="00D77CC1">
        <w:rPr>
          <w:sz w:val="16"/>
          <w:szCs w:val="16"/>
          <w:lang w:val="en-US"/>
        </w:rPr>
        <w:t>Mones</w:t>
      </w:r>
      <w:proofErr w:type="spellEnd"/>
      <w:r w:rsidRPr="00D77CC1">
        <w:rPr>
          <w:sz w:val="16"/>
          <w:szCs w:val="16"/>
          <w:lang w:val="en-US"/>
        </w:rPr>
        <w:t xml:space="preserve">, E., </w:t>
      </w:r>
      <w:proofErr w:type="spellStart"/>
      <w:r w:rsidRPr="00D77CC1">
        <w:rPr>
          <w:sz w:val="16"/>
          <w:szCs w:val="16"/>
          <w:lang w:val="en-US"/>
        </w:rPr>
        <w:t>Vicsek</w:t>
      </w:r>
      <w:proofErr w:type="spellEnd"/>
      <w:r w:rsidRPr="00D77CC1">
        <w:rPr>
          <w:sz w:val="16"/>
          <w:szCs w:val="16"/>
          <w:lang w:val="en-US"/>
        </w:rPr>
        <w:t xml:space="preserve">, L., &amp; </w:t>
      </w:r>
      <w:proofErr w:type="spellStart"/>
      <w:r w:rsidRPr="00D77CC1">
        <w:rPr>
          <w:sz w:val="16"/>
          <w:szCs w:val="16"/>
          <w:lang w:val="en-US"/>
        </w:rPr>
        <w:t>Vicsek</w:t>
      </w:r>
      <w:proofErr w:type="spellEnd"/>
      <w:r w:rsidRPr="00D77CC1">
        <w:rPr>
          <w:sz w:val="16"/>
          <w:szCs w:val="16"/>
          <w:lang w:val="en-US"/>
        </w:rPr>
        <w:t>, T. (2012). Hierarchy measure for complex networks.</w:t>
      </w:r>
      <w:r w:rsidRPr="00D77CC1">
        <w:rPr>
          <w:sz w:val="16"/>
          <w:szCs w:val="16"/>
          <w:lang w:val="en-US"/>
        </w:rPr>
        <w:t xml:space="preserve"> </w:t>
      </w:r>
      <w:proofErr w:type="spellStart"/>
      <w:r w:rsidRPr="005D1975">
        <w:rPr>
          <w:i/>
          <w:sz w:val="16"/>
          <w:szCs w:val="16"/>
          <w:rPrChange w:id="64" w:author="Denise" w:date="2023-07-12T11:35:00Z">
            <w:rPr>
              <w:sz w:val="16"/>
              <w:szCs w:val="16"/>
            </w:rPr>
          </w:rPrChange>
        </w:rPr>
        <w:t>PloS</w:t>
      </w:r>
      <w:proofErr w:type="spellEnd"/>
      <w:r w:rsidRPr="005D1975">
        <w:rPr>
          <w:i/>
          <w:sz w:val="16"/>
          <w:szCs w:val="16"/>
          <w:rPrChange w:id="65" w:author="Denise" w:date="2023-07-12T11:35:00Z">
            <w:rPr>
              <w:sz w:val="16"/>
              <w:szCs w:val="16"/>
            </w:rPr>
          </w:rPrChange>
        </w:rPr>
        <w:t xml:space="preserve"> one</w:t>
      </w:r>
      <w:r>
        <w:rPr>
          <w:sz w:val="16"/>
          <w:szCs w:val="16"/>
        </w:rPr>
        <w:t>, 7(3), e33799.</w:t>
      </w:r>
    </w:p>
    <w:p w14:paraId="4C9CA718" w14:textId="77777777" w:rsidR="007123C6" w:rsidRDefault="00AB4B62">
      <w:pPr>
        <w:pStyle w:val="ISTE-paragraph"/>
        <w:spacing w:line="240" w:lineRule="auto"/>
        <w:ind w:firstLine="0"/>
        <w:rPr>
          <w:sz w:val="16"/>
          <w:szCs w:val="16"/>
        </w:rPr>
      </w:pPr>
      <w:r>
        <w:rPr>
          <w:sz w:val="16"/>
          <w:szCs w:val="16"/>
        </w:rPr>
        <w:t xml:space="preserve">Morin, E. (1980). </w:t>
      </w:r>
      <w:r w:rsidRPr="005D1975">
        <w:rPr>
          <w:i/>
          <w:sz w:val="16"/>
          <w:szCs w:val="16"/>
          <w:rPrChange w:id="66" w:author="Denise" w:date="2023-07-12T11:35:00Z">
            <w:rPr>
              <w:sz w:val="16"/>
              <w:szCs w:val="16"/>
            </w:rPr>
          </w:rPrChange>
        </w:rPr>
        <w:t>La méthode: la vie de la vie</w:t>
      </w:r>
      <w:r>
        <w:rPr>
          <w:sz w:val="16"/>
          <w:szCs w:val="16"/>
        </w:rPr>
        <w:t>. Seuil, Paris.</w:t>
      </w:r>
    </w:p>
    <w:p w14:paraId="30C31637" w14:textId="77777777" w:rsidR="007123C6" w:rsidRDefault="00AB4B62">
      <w:pPr>
        <w:pStyle w:val="ISTE-paragraph"/>
        <w:spacing w:line="240" w:lineRule="auto"/>
        <w:ind w:firstLine="0"/>
        <w:rPr>
          <w:sz w:val="16"/>
          <w:szCs w:val="16"/>
        </w:rPr>
      </w:pPr>
      <w:proofErr w:type="spellStart"/>
      <w:r>
        <w:rPr>
          <w:sz w:val="16"/>
          <w:szCs w:val="16"/>
        </w:rPr>
        <w:t>Muggeo</w:t>
      </w:r>
      <w:proofErr w:type="spellEnd"/>
      <w:r>
        <w:rPr>
          <w:sz w:val="16"/>
          <w:szCs w:val="16"/>
        </w:rPr>
        <w:t xml:space="preserve">, V. M. (2003). </w:t>
      </w:r>
      <w:r w:rsidRPr="00D77CC1">
        <w:rPr>
          <w:sz w:val="16"/>
          <w:szCs w:val="16"/>
          <w:lang w:val="en-US"/>
        </w:rPr>
        <w:t xml:space="preserve">Estimating regression models with unknown break‐points. </w:t>
      </w:r>
      <w:proofErr w:type="spellStart"/>
      <w:r w:rsidRPr="005D1975">
        <w:rPr>
          <w:i/>
          <w:sz w:val="16"/>
          <w:szCs w:val="16"/>
          <w:rPrChange w:id="67" w:author="Denise" w:date="2023-07-12T11:35:00Z">
            <w:rPr>
              <w:sz w:val="16"/>
              <w:szCs w:val="16"/>
            </w:rPr>
          </w:rPrChange>
        </w:rPr>
        <w:t>Statistics</w:t>
      </w:r>
      <w:proofErr w:type="spellEnd"/>
      <w:r w:rsidRPr="005D1975">
        <w:rPr>
          <w:i/>
          <w:sz w:val="16"/>
          <w:szCs w:val="16"/>
          <w:rPrChange w:id="68" w:author="Denise" w:date="2023-07-12T11:35:00Z">
            <w:rPr>
              <w:sz w:val="16"/>
              <w:szCs w:val="16"/>
            </w:rPr>
          </w:rPrChange>
        </w:rPr>
        <w:t xml:space="preserve"> in </w:t>
      </w:r>
      <w:proofErr w:type="spellStart"/>
      <w:r w:rsidRPr="005D1975">
        <w:rPr>
          <w:i/>
          <w:sz w:val="16"/>
          <w:szCs w:val="16"/>
          <w:rPrChange w:id="69" w:author="Denise" w:date="2023-07-12T11:35:00Z">
            <w:rPr>
              <w:sz w:val="16"/>
              <w:szCs w:val="16"/>
            </w:rPr>
          </w:rPrChange>
        </w:rPr>
        <w:t>medicine</w:t>
      </w:r>
      <w:proofErr w:type="spellEnd"/>
      <w:r>
        <w:rPr>
          <w:sz w:val="16"/>
          <w:szCs w:val="16"/>
        </w:rPr>
        <w:t>, 22(19), 3055-3071.</w:t>
      </w:r>
    </w:p>
    <w:p w14:paraId="4738154B" w14:textId="76CA63D5" w:rsidR="007123C6" w:rsidRDefault="00AB4B62">
      <w:pPr>
        <w:pStyle w:val="ISTE-paragraph"/>
        <w:spacing w:line="240" w:lineRule="auto"/>
        <w:ind w:firstLine="0"/>
        <w:rPr>
          <w:sz w:val="16"/>
          <w:szCs w:val="16"/>
        </w:rPr>
      </w:pPr>
      <w:proofErr w:type="spellStart"/>
      <w:r>
        <w:rPr>
          <w:sz w:val="16"/>
          <w:szCs w:val="16"/>
        </w:rPr>
        <w:lastRenderedPageBreak/>
        <w:t>Offner</w:t>
      </w:r>
      <w:proofErr w:type="spellEnd"/>
      <w:r>
        <w:rPr>
          <w:sz w:val="16"/>
          <w:szCs w:val="16"/>
        </w:rPr>
        <w:t xml:space="preserve">, J. M., </w:t>
      </w:r>
      <w:proofErr w:type="spellStart"/>
      <w:r>
        <w:rPr>
          <w:sz w:val="16"/>
          <w:szCs w:val="16"/>
        </w:rPr>
        <w:t>Beaucire</w:t>
      </w:r>
      <w:proofErr w:type="spellEnd"/>
      <w:r>
        <w:rPr>
          <w:sz w:val="16"/>
          <w:szCs w:val="16"/>
        </w:rPr>
        <w:t>, F., Delaplace, M., Frém</w:t>
      </w:r>
      <w:r>
        <w:rPr>
          <w:sz w:val="16"/>
          <w:szCs w:val="16"/>
        </w:rPr>
        <w:t xml:space="preserve">ont, A., </w:t>
      </w:r>
      <w:proofErr w:type="spellStart"/>
      <w:r>
        <w:rPr>
          <w:sz w:val="16"/>
          <w:szCs w:val="16"/>
        </w:rPr>
        <w:t>Ninot</w:t>
      </w:r>
      <w:proofErr w:type="spellEnd"/>
      <w:r>
        <w:rPr>
          <w:sz w:val="16"/>
          <w:szCs w:val="16"/>
        </w:rPr>
        <w:t xml:space="preserve">, O., </w:t>
      </w:r>
      <w:proofErr w:type="spellStart"/>
      <w:r>
        <w:rPr>
          <w:sz w:val="16"/>
          <w:szCs w:val="16"/>
        </w:rPr>
        <w:t>Bretagnolle</w:t>
      </w:r>
      <w:proofErr w:type="spellEnd"/>
      <w:r>
        <w:rPr>
          <w:sz w:val="16"/>
          <w:szCs w:val="16"/>
        </w:rPr>
        <w:t xml:space="preserve">, A., &amp; </w:t>
      </w:r>
      <w:proofErr w:type="spellStart"/>
      <w:r>
        <w:rPr>
          <w:sz w:val="16"/>
          <w:szCs w:val="16"/>
        </w:rPr>
        <w:t>Pumain</w:t>
      </w:r>
      <w:proofErr w:type="spellEnd"/>
      <w:r>
        <w:rPr>
          <w:sz w:val="16"/>
          <w:szCs w:val="16"/>
        </w:rPr>
        <w:t xml:space="preserve">, D. (2014). Les effets structurants des infrastructures de transport. </w:t>
      </w:r>
      <w:ins w:id="70" w:author="Denise" w:date="2023-07-12T11:35:00Z">
        <w:r w:rsidR="005D1975" w:rsidRPr="005D1975">
          <w:rPr>
            <w:i/>
            <w:sz w:val="16"/>
            <w:szCs w:val="16"/>
            <w:rPrChange w:id="71" w:author="Denise" w:date="2023-07-12T11:35:00Z">
              <w:rPr>
                <w:sz w:val="16"/>
                <w:szCs w:val="16"/>
              </w:rPr>
            </w:rPrChange>
          </w:rPr>
          <w:t>L’</w:t>
        </w:r>
      </w:ins>
      <w:r w:rsidRPr="005D1975">
        <w:rPr>
          <w:i/>
          <w:sz w:val="16"/>
          <w:szCs w:val="16"/>
          <w:rPrChange w:id="72" w:author="Denise" w:date="2023-07-12T11:35:00Z">
            <w:rPr>
              <w:sz w:val="16"/>
              <w:szCs w:val="16"/>
            </w:rPr>
          </w:rPrChange>
        </w:rPr>
        <w:t>Espace géographique</w:t>
      </w:r>
      <w:r>
        <w:rPr>
          <w:sz w:val="16"/>
          <w:szCs w:val="16"/>
        </w:rPr>
        <w:t>, 43(1), p-51.</w:t>
      </w:r>
    </w:p>
    <w:p w14:paraId="4D95CBDE" w14:textId="77777777" w:rsidR="007123C6" w:rsidRDefault="00AB4B62">
      <w:pPr>
        <w:pStyle w:val="ISTE-paragraph"/>
        <w:spacing w:line="240" w:lineRule="auto"/>
        <w:ind w:firstLine="0"/>
        <w:rPr>
          <w:sz w:val="16"/>
          <w:szCs w:val="16"/>
        </w:rPr>
      </w:pPr>
      <w:proofErr w:type="spellStart"/>
      <w:r>
        <w:rPr>
          <w:sz w:val="16"/>
          <w:szCs w:val="16"/>
        </w:rPr>
        <w:t>Offner</w:t>
      </w:r>
      <w:proofErr w:type="spellEnd"/>
      <w:r>
        <w:rPr>
          <w:sz w:val="16"/>
          <w:szCs w:val="16"/>
        </w:rPr>
        <w:t>, J. M. (1993). Les «effets structurants» du transport: mythe politique, mystification scientifique.</w:t>
      </w:r>
      <w:r>
        <w:rPr>
          <w:sz w:val="16"/>
          <w:szCs w:val="16"/>
        </w:rPr>
        <w:t xml:space="preserve"> </w:t>
      </w:r>
      <w:r w:rsidRPr="005D1975">
        <w:rPr>
          <w:i/>
          <w:sz w:val="16"/>
          <w:szCs w:val="16"/>
          <w:rPrChange w:id="73" w:author="Denise" w:date="2023-07-12T11:35:00Z">
            <w:rPr>
              <w:sz w:val="16"/>
              <w:szCs w:val="16"/>
            </w:rPr>
          </w:rPrChange>
        </w:rPr>
        <w:t>L'espace géographique</w:t>
      </w:r>
      <w:r>
        <w:rPr>
          <w:sz w:val="16"/>
          <w:szCs w:val="16"/>
        </w:rPr>
        <w:t>, 233-242.</w:t>
      </w:r>
    </w:p>
    <w:p w14:paraId="06BAD387" w14:textId="77777777" w:rsidR="007123C6" w:rsidRPr="00D77CC1" w:rsidRDefault="00AB4B62">
      <w:pPr>
        <w:pStyle w:val="ISTE-paragraph"/>
        <w:spacing w:line="240" w:lineRule="auto"/>
        <w:ind w:firstLine="0"/>
        <w:rPr>
          <w:sz w:val="16"/>
          <w:szCs w:val="16"/>
          <w:lang w:val="en-US"/>
        </w:rPr>
      </w:pPr>
      <w:r>
        <w:rPr>
          <w:sz w:val="16"/>
          <w:szCs w:val="16"/>
        </w:rPr>
        <w:t xml:space="preserve">Pires, M. M., Prado, P. I., &amp; Guimarães Jr, P. R. (2011). </w:t>
      </w:r>
      <w:r w:rsidRPr="00D77CC1">
        <w:rPr>
          <w:sz w:val="16"/>
          <w:szCs w:val="16"/>
          <w:lang w:val="en-US"/>
        </w:rPr>
        <w:t>Do food web models reproduce the structure of mutualistic networks</w:t>
      </w:r>
      <w:proofErr w:type="gramStart"/>
      <w:r w:rsidRPr="00D77CC1">
        <w:rPr>
          <w:sz w:val="16"/>
          <w:szCs w:val="16"/>
          <w:lang w:val="en-US"/>
        </w:rPr>
        <w:t>?.</w:t>
      </w:r>
      <w:proofErr w:type="gramEnd"/>
      <w:r w:rsidRPr="00D77CC1">
        <w:rPr>
          <w:sz w:val="16"/>
          <w:szCs w:val="16"/>
          <w:lang w:val="en-US"/>
        </w:rPr>
        <w:t xml:space="preserve"> </w:t>
      </w:r>
      <w:proofErr w:type="spellStart"/>
      <w:r w:rsidRPr="005D1975">
        <w:rPr>
          <w:i/>
          <w:sz w:val="16"/>
          <w:szCs w:val="16"/>
          <w:lang w:val="en-US"/>
          <w:rPrChange w:id="74" w:author="Denise" w:date="2023-07-12T11:35:00Z">
            <w:rPr>
              <w:sz w:val="16"/>
              <w:szCs w:val="16"/>
              <w:lang w:val="en-US"/>
            </w:rPr>
          </w:rPrChange>
        </w:rPr>
        <w:t>PLoS</w:t>
      </w:r>
      <w:proofErr w:type="spellEnd"/>
      <w:r w:rsidRPr="005D1975">
        <w:rPr>
          <w:i/>
          <w:sz w:val="16"/>
          <w:szCs w:val="16"/>
          <w:lang w:val="en-US"/>
          <w:rPrChange w:id="75" w:author="Denise" w:date="2023-07-12T11:35:00Z">
            <w:rPr>
              <w:sz w:val="16"/>
              <w:szCs w:val="16"/>
              <w:lang w:val="en-US"/>
            </w:rPr>
          </w:rPrChange>
        </w:rPr>
        <w:t xml:space="preserve"> One</w:t>
      </w:r>
      <w:r w:rsidRPr="00D77CC1">
        <w:rPr>
          <w:sz w:val="16"/>
          <w:szCs w:val="16"/>
          <w:lang w:val="en-US"/>
        </w:rPr>
        <w:t>, 6(11), e27280.</w:t>
      </w:r>
    </w:p>
    <w:p w14:paraId="48518748" w14:textId="77777777" w:rsidR="007123C6" w:rsidRDefault="00AB4B62">
      <w:pPr>
        <w:pStyle w:val="ISTE-paragraph"/>
        <w:spacing w:line="240" w:lineRule="auto"/>
        <w:ind w:firstLine="0"/>
        <w:rPr>
          <w:sz w:val="16"/>
          <w:szCs w:val="16"/>
        </w:rPr>
      </w:pPr>
      <w:proofErr w:type="spellStart"/>
      <w:r w:rsidRPr="00D77CC1">
        <w:rPr>
          <w:sz w:val="16"/>
          <w:szCs w:val="16"/>
          <w:lang w:val="en-US"/>
        </w:rPr>
        <w:t>Pumain</w:t>
      </w:r>
      <w:proofErr w:type="spellEnd"/>
      <w:r w:rsidRPr="00D77CC1">
        <w:rPr>
          <w:sz w:val="16"/>
          <w:szCs w:val="16"/>
          <w:lang w:val="en-US"/>
        </w:rPr>
        <w:t xml:space="preserve">, D., Paulus, F., </w:t>
      </w:r>
      <w:proofErr w:type="spellStart"/>
      <w:r w:rsidRPr="00D77CC1">
        <w:rPr>
          <w:sz w:val="16"/>
          <w:szCs w:val="16"/>
          <w:lang w:val="en-US"/>
        </w:rPr>
        <w:t>Vacchiani-Marcuzzo</w:t>
      </w:r>
      <w:proofErr w:type="spellEnd"/>
      <w:r w:rsidRPr="00D77CC1">
        <w:rPr>
          <w:sz w:val="16"/>
          <w:szCs w:val="16"/>
          <w:lang w:val="en-US"/>
        </w:rPr>
        <w:t>, C., &amp; Lobo, J. (2006). An e</w:t>
      </w:r>
      <w:r w:rsidRPr="00D77CC1">
        <w:rPr>
          <w:sz w:val="16"/>
          <w:szCs w:val="16"/>
          <w:lang w:val="en-US"/>
        </w:rPr>
        <w:t xml:space="preserve">volutionary theory for interpreting urban scaling laws. </w:t>
      </w:r>
      <w:proofErr w:type="spellStart"/>
      <w:r w:rsidRPr="005D1975">
        <w:rPr>
          <w:i/>
          <w:sz w:val="16"/>
          <w:szCs w:val="16"/>
          <w:rPrChange w:id="76" w:author="Denise" w:date="2023-07-12T11:40:00Z">
            <w:rPr>
              <w:sz w:val="16"/>
              <w:szCs w:val="16"/>
            </w:rPr>
          </w:rPrChange>
        </w:rPr>
        <w:t>Cybergeo</w:t>
      </w:r>
      <w:proofErr w:type="spellEnd"/>
      <w:r w:rsidRPr="005D1975">
        <w:rPr>
          <w:i/>
          <w:sz w:val="16"/>
          <w:szCs w:val="16"/>
          <w:rPrChange w:id="77" w:author="Denise" w:date="2023-07-12T11:40:00Z">
            <w:rPr>
              <w:sz w:val="16"/>
              <w:szCs w:val="16"/>
            </w:rPr>
          </w:rPrChange>
        </w:rPr>
        <w:t xml:space="preserve">: </w:t>
      </w:r>
      <w:proofErr w:type="spellStart"/>
      <w:r w:rsidRPr="005D1975">
        <w:rPr>
          <w:i/>
          <w:sz w:val="16"/>
          <w:szCs w:val="16"/>
          <w:rPrChange w:id="78" w:author="Denise" w:date="2023-07-12T11:40:00Z">
            <w:rPr>
              <w:sz w:val="16"/>
              <w:szCs w:val="16"/>
            </w:rPr>
          </w:rPrChange>
        </w:rPr>
        <w:t>European</w:t>
      </w:r>
      <w:proofErr w:type="spellEnd"/>
      <w:r w:rsidRPr="005D1975">
        <w:rPr>
          <w:i/>
          <w:sz w:val="16"/>
          <w:szCs w:val="16"/>
          <w:rPrChange w:id="79" w:author="Denise" w:date="2023-07-12T11:40:00Z">
            <w:rPr>
              <w:sz w:val="16"/>
              <w:szCs w:val="16"/>
            </w:rPr>
          </w:rPrChange>
        </w:rPr>
        <w:t xml:space="preserve"> Journal of </w:t>
      </w:r>
      <w:proofErr w:type="spellStart"/>
      <w:r w:rsidRPr="005D1975">
        <w:rPr>
          <w:i/>
          <w:sz w:val="16"/>
          <w:szCs w:val="16"/>
          <w:rPrChange w:id="80" w:author="Denise" w:date="2023-07-12T11:40:00Z">
            <w:rPr>
              <w:sz w:val="16"/>
              <w:szCs w:val="16"/>
            </w:rPr>
          </w:rPrChange>
        </w:rPr>
        <w:t>Geography</w:t>
      </w:r>
      <w:proofErr w:type="spellEnd"/>
      <w:r>
        <w:rPr>
          <w:sz w:val="16"/>
          <w:szCs w:val="16"/>
        </w:rPr>
        <w:t>.</w:t>
      </w:r>
    </w:p>
    <w:p w14:paraId="7ABFB98F" w14:textId="77777777" w:rsidR="007123C6" w:rsidRPr="00D77CC1" w:rsidRDefault="00AB4B62">
      <w:pPr>
        <w:pStyle w:val="ISTE-paragraph"/>
        <w:spacing w:line="240" w:lineRule="auto"/>
        <w:ind w:firstLine="0"/>
        <w:rPr>
          <w:sz w:val="16"/>
          <w:szCs w:val="16"/>
          <w:lang w:val="en-US"/>
        </w:rPr>
      </w:pPr>
      <w:proofErr w:type="spellStart"/>
      <w:r>
        <w:rPr>
          <w:sz w:val="16"/>
          <w:szCs w:val="16"/>
        </w:rPr>
        <w:t>Pumain</w:t>
      </w:r>
      <w:proofErr w:type="spellEnd"/>
      <w:r>
        <w:rPr>
          <w:sz w:val="16"/>
          <w:szCs w:val="16"/>
        </w:rPr>
        <w:t xml:space="preserve">, D. (2003). Une approche de la complexité en géographie. </w:t>
      </w:r>
      <w:proofErr w:type="spellStart"/>
      <w:r w:rsidRPr="005D1975">
        <w:rPr>
          <w:i/>
          <w:sz w:val="16"/>
          <w:szCs w:val="16"/>
          <w:lang w:val="en-US"/>
          <w:rPrChange w:id="81" w:author="Denise" w:date="2023-07-12T11:40:00Z">
            <w:rPr>
              <w:sz w:val="16"/>
              <w:szCs w:val="16"/>
              <w:lang w:val="en-US"/>
            </w:rPr>
          </w:rPrChange>
        </w:rPr>
        <w:t>Géocarrefour</w:t>
      </w:r>
      <w:proofErr w:type="spellEnd"/>
      <w:r w:rsidRPr="00D77CC1">
        <w:rPr>
          <w:sz w:val="16"/>
          <w:szCs w:val="16"/>
          <w:lang w:val="en-US"/>
        </w:rPr>
        <w:t>, 78(1), 25-31.</w:t>
      </w:r>
    </w:p>
    <w:p w14:paraId="283E8C13" w14:textId="4DBAD019" w:rsidR="007123C6" w:rsidRPr="00D77CC1" w:rsidRDefault="00AB4B62">
      <w:pPr>
        <w:pStyle w:val="ISTE-paragraph"/>
        <w:spacing w:line="240" w:lineRule="auto"/>
        <w:ind w:firstLine="0"/>
        <w:rPr>
          <w:sz w:val="16"/>
          <w:szCs w:val="16"/>
          <w:lang w:val="en-US"/>
        </w:rPr>
      </w:pPr>
      <w:proofErr w:type="spellStart"/>
      <w:r w:rsidRPr="00D77CC1">
        <w:rPr>
          <w:sz w:val="16"/>
          <w:szCs w:val="16"/>
          <w:lang w:val="en-US"/>
        </w:rPr>
        <w:t>Pumain</w:t>
      </w:r>
      <w:proofErr w:type="spellEnd"/>
      <w:r w:rsidRPr="00D77CC1">
        <w:rPr>
          <w:sz w:val="16"/>
          <w:szCs w:val="16"/>
          <w:lang w:val="en-US"/>
        </w:rPr>
        <w:t>, D. (2004). Scaling laws and urban systems.</w:t>
      </w:r>
      <w:ins w:id="82" w:author="Denise" w:date="2023-07-12T11:34:00Z">
        <w:r w:rsidR="005D1975">
          <w:rPr>
            <w:sz w:val="16"/>
            <w:szCs w:val="16"/>
            <w:lang w:val="en-US"/>
          </w:rPr>
          <w:t xml:space="preserve"> </w:t>
        </w:r>
      </w:ins>
      <w:ins w:id="83" w:author="Denise" w:date="2023-07-12T11:35:00Z">
        <w:r w:rsidR="005D1975" w:rsidRPr="005D1975">
          <w:rPr>
            <w:sz w:val="16"/>
            <w:szCs w:val="16"/>
            <w:lang w:val="en-GB"/>
          </w:rPr>
          <w:t>Santa Fe Institute, Working Paper n°04-02-002, 26 p.</w:t>
        </w:r>
      </w:ins>
    </w:p>
    <w:p w14:paraId="029088C0" w14:textId="546C8F6C" w:rsidR="007123C6" w:rsidRPr="00D77CC1" w:rsidRDefault="00AB4B62">
      <w:pPr>
        <w:pStyle w:val="ISTE-paragraph"/>
        <w:spacing w:line="240" w:lineRule="auto"/>
        <w:ind w:firstLine="0"/>
        <w:rPr>
          <w:sz w:val="16"/>
          <w:szCs w:val="16"/>
          <w:lang w:val="en-US"/>
        </w:rPr>
      </w:pPr>
      <w:proofErr w:type="spellStart"/>
      <w:r w:rsidRPr="00D77CC1">
        <w:rPr>
          <w:sz w:val="16"/>
          <w:szCs w:val="16"/>
          <w:lang w:val="en-US"/>
        </w:rPr>
        <w:t>Pumain</w:t>
      </w:r>
      <w:proofErr w:type="spellEnd"/>
      <w:r w:rsidRPr="00D77CC1">
        <w:rPr>
          <w:sz w:val="16"/>
          <w:szCs w:val="16"/>
          <w:lang w:val="en-US"/>
        </w:rPr>
        <w:t xml:space="preserve">, D. </w:t>
      </w:r>
      <w:ins w:id="84" w:author="Denise" w:date="2023-07-12T11:41:00Z">
        <w:r w:rsidR="005D1975">
          <w:rPr>
            <w:sz w:val="16"/>
            <w:szCs w:val="16"/>
            <w:lang w:val="en-US"/>
          </w:rPr>
          <w:t xml:space="preserve">(ed.) </w:t>
        </w:r>
      </w:ins>
      <w:r w:rsidRPr="00D77CC1">
        <w:rPr>
          <w:sz w:val="16"/>
          <w:szCs w:val="16"/>
          <w:lang w:val="en-US"/>
        </w:rPr>
        <w:t>(2006</w:t>
      </w:r>
      <w:r w:rsidRPr="00D77CC1">
        <w:rPr>
          <w:sz w:val="16"/>
          <w:szCs w:val="16"/>
          <w:lang w:val="en-US"/>
        </w:rPr>
        <w:t xml:space="preserve">, a). </w:t>
      </w:r>
      <w:r w:rsidRPr="005D1975">
        <w:rPr>
          <w:i/>
          <w:sz w:val="16"/>
          <w:szCs w:val="16"/>
          <w:lang w:val="en-US"/>
          <w:rPrChange w:id="85" w:author="Denise" w:date="2023-07-12T11:40:00Z">
            <w:rPr>
              <w:sz w:val="16"/>
              <w:szCs w:val="16"/>
              <w:lang w:val="en-US"/>
            </w:rPr>
          </w:rPrChange>
        </w:rPr>
        <w:t>Hierarchy in natural and social sciences</w:t>
      </w:r>
      <w:del w:id="86" w:author="Denise" w:date="2023-07-12T11:41:00Z">
        <w:r w:rsidRPr="00D77CC1" w:rsidDel="005D1975">
          <w:rPr>
            <w:sz w:val="16"/>
            <w:szCs w:val="16"/>
            <w:lang w:val="en-US"/>
          </w:rPr>
          <w:delText xml:space="preserve"> </w:delText>
        </w:r>
        <w:r w:rsidRPr="00D77CC1" w:rsidDel="005D1975">
          <w:rPr>
            <w:sz w:val="16"/>
            <w:szCs w:val="16"/>
            <w:lang w:val="en-US"/>
          </w:rPr>
          <w:delText>(</w:delText>
        </w:r>
        <w:r w:rsidRPr="00D77CC1" w:rsidDel="005D1975">
          <w:rPr>
            <w:sz w:val="16"/>
            <w:szCs w:val="16"/>
            <w:lang w:val="en-US"/>
          </w:rPr>
          <w:delText>e</w:delText>
        </w:r>
        <w:r w:rsidRPr="00D77CC1" w:rsidDel="005D1975">
          <w:rPr>
            <w:sz w:val="16"/>
            <w:szCs w:val="16"/>
            <w:lang w:val="en-US"/>
          </w:rPr>
          <w:delText>d</w:delText>
        </w:r>
        <w:r w:rsidRPr="00D77CC1" w:rsidDel="005D1975">
          <w:rPr>
            <w:sz w:val="16"/>
            <w:szCs w:val="16"/>
            <w:lang w:val="en-US"/>
          </w:rPr>
          <w:delText>.</w:delText>
        </w:r>
        <w:r w:rsidRPr="00D77CC1" w:rsidDel="005D1975">
          <w:rPr>
            <w:sz w:val="16"/>
            <w:szCs w:val="16"/>
            <w:lang w:val="en-US"/>
          </w:rPr>
          <w:delText>)</w:delText>
        </w:r>
      </w:del>
      <w:r w:rsidRPr="00D77CC1">
        <w:rPr>
          <w:sz w:val="16"/>
          <w:szCs w:val="16"/>
          <w:lang w:val="en-US"/>
        </w:rPr>
        <w:t>. Springer, Dordrecht.</w:t>
      </w:r>
    </w:p>
    <w:p w14:paraId="7DDAEB0A" w14:textId="77777777" w:rsidR="007123C6" w:rsidRPr="00D77CC1" w:rsidRDefault="00AB4B62">
      <w:pPr>
        <w:pStyle w:val="ISTE-paragraph"/>
        <w:spacing w:line="240" w:lineRule="auto"/>
        <w:ind w:firstLine="0"/>
        <w:rPr>
          <w:sz w:val="16"/>
          <w:szCs w:val="16"/>
          <w:lang w:val="en-US"/>
        </w:rPr>
      </w:pPr>
      <w:proofErr w:type="spellStart"/>
      <w:r w:rsidRPr="00D77CC1">
        <w:rPr>
          <w:sz w:val="16"/>
          <w:szCs w:val="16"/>
          <w:lang w:val="en-US"/>
        </w:rPr>
        <w:t>Pumain</w:t>
      </w:r>
      <w:proofErr w:type="spellEnd"/>
      <w:r w:rsidRPr="00D77CC1">
        <w:rPr>
          <w:sz w:val="16"/>
          <w:szCs w:val="16"/>
          <w:lang w:val="en-US"/>
        </w:rPr>
        <w:t xml:space="preserve">, D. (2006, b). Alternative explanations of hierarchical differentiation in urban systems. In </w:t>
      </w:r>
      <w:r w:rsidRPr="005D1975">
        <w:rPr>
          <w:i/>
          <w:sz w:val="16"/>
          <w:szCs w:val="16"/>
          <w:lang w:val="en-US"/>
          <w:rPrChange w:id="87" w:author="Denise" w:date="2023-07-12T11:41:00Z">
            <w:rPr>
              <w:sz w:val="16"/>
              <w:szCs w:val="16"/>
              <w:lang w:val="en-US"/>
            </w:rPr>
          </w:rPrChange>
        </w:rPr>
        <w:t xml:space="preserve">Hierarchy in natural and social sciences </w:t>
      </w:r>
      <w:r w:rsidRPr="00D77CC1">
        <w:rPr>
          <w:sz w:val="16"/>
          <w:szCs w:val="16"/>
          <w:lang w:val="en-US"/>
        </w:rPr>
        <w:t>(pp. 169-222). Springer, Dordrecht.</w:t>
      </w:r>
    </w:p>
    <w:p w14:paraId="5277CECD" w14:textId="77777777" w:rsidR="007123C6" w:rsidRDefault="00AB4B62">
      <w:pPr>
        <w:pStyle w:val="ISTE-paragraph"/>
        <w:spacing w:line="240" w:lineRule="auto"/>
        <w:ind w:firstLine="0"/>
        <w:rPr>
          <w:sz w:val="16"/>
          <w:szCs w:val="16"/>
        </w:rPr>
      </w:pPr>
      <w:proofErr w:type="spellStart"/>
      <w:r w:rsidRPr="00D77CC1">
        <w:rPr>
          <w:sz w:val="16"/>
          <w:szCs w:val="16"/>
          <w:lang w:val="en-US"/>
        </w:rPr>
        <w:t>Puma</w:t>
      </w:r>
      <w:r w:rsidRPr="00D77CC1">
        <w:rPr>
          <w:sz w:val="16"/>
          <w:szCs w:val="16"/>
          <w:lang w:val="en-US"/>
        </w:rPr>
        <w:t>in</w:t>
      </w:r>
      <w:proofErr w:type="spellEnd"/>
      <w:r w:rsidRPr="00D77CC1">
        <w:rPr>
          <w:sz w:val="16"/>
          <w:szCs w:val="16"/>
          <w:lang w:val="en-US"/>
        </w:rPr>
        <w:t xml:space="preserve">, D. (2006, c). Introduction. In </w:t>
      </w:r>
      <w:r w:rsidRPr="005D1975">
        <w:rPr>
          <w:i/>
          <w:sz w:val="16"/>
          <w:szCs w:val="16"/>
          <w:lang w:val="en-US"/>
          <w:rPrChange w:id="88" w:author="Denise" w:date="2023-07-12T11:41:00Z">
            <w:rPr>
              <w:sz w:val="16"/>
              <w:szCs w:val="16"/>
              <w:lang w:val="en-US"/>
            </w:rPr>
          </w:rPrChange>
        </w:rPr>
        <w:t>Hierarchy in natural and social sciences</w:t>
      </w:r>
      <w:r w:rsidRPr="00D77CC1">
        <w:rPr>
          <w:sz w:val="16"/>
          <w:szCs w:val="16"/>
          <w:lang w:val="en-US"/>
        </w:rPr>
        <w:t xml:space="preserve"> (pp. 1-12). </w:t>
      </w:r>
      <w:r>
        <w:rPr>
          <w:sz w:val="16"/>
          <w:szCs w:val="16"/>
        </w:rPr>
        <w:t>Springer, Dordrecht.</w:t>
      </w:r>
    </w:p>
    <w:p w14:paraId="59457C17" w14:textId="77777777" w:rsidR="007123C6" w:rsidRDefault="00AB4B62">
      <w:pPr>
        <w:pStyle w:val="ISTE-paragraph"/>
        <w:spacing w:line="240" w:lineRule="auto"/>
        <w:ind w:firstLine="0"/>
        <w:rPr>
          <w:sz w:val="16"/>
          <w:szCs w:val="16"/>
        </w:rPr>
      </w:pPr>
      <w:proofErr w:type="spellStart"/>
      <w:r>
        <w:rPr>
          <w:sz w:val="16"/>
          <w:szCs w:val="16"/>
        </w:rPr>
        <w:t>Pumain</w:t>
      </w:r>
      <w:proofErr w:type="spellEnd"/>
      <w:r>
        <w:rPr>
          <w:sz w:val="16"/>
          <w:szCs w:val="16"/>
        </w:rPr>
        <w:t>, D. (2019). Les voies de l'interaction et les hiérarchies urbaines. In actes du colloque Voies, réseaux, paysages en Gaule en hommage à Jean</w:t>
      </w:r>
      <w:r>
        <w:rPr>
          <w:sz w:val="16"/>
          <w:szCs w:val="16"/>
        </w:rPr>
        <w:t xml:space="preserve">-Luc Fiches, </w:t>
      </w:r>
      <w:r w:rsidRPr="005D1975">
        <w:rPr>
          <w:i/>
          <w:sz w:val="16"/>
          <w:szCs w:val="16"/>
          <w:rPrChange w:id="89" w:author="Denise" w:date="2023-07-12T11:41:00Z">
            <w:rPr>
              <w:sz w:val="16"/>
              <w:szCs w:val="16"/>
            </w:rPr>
          </w:rPrChange>
        </w:rPr>
        <w:t>Revue d’Archéologie Narbonnaise</w:t>
      </w:r>
      <w:r>
        <w:rPr>
          <w:sz w:val="16"/>
          <w:szCs w:val="16"/>
        </w:rPr>
        <w:t>.</w:t>
      </w:r>
    </w:p>
    <w:p w14:paraId="59B67497" w14:textId="77777777" w:rsidR="007123C6" w:rsidRDefault="00AB4B62">
      <w:pPr>
        <w:pStyle w:val="ISTE-paragraph"/>
        <w:spacing w:line="240" w:lineRule="auto"/>
        <w:ind w:firstLine="0"/>
        <w:rPr>
          <w:sz w:val="16"/>
          <w:szCs w:val="16"/>
        </w:rPr>
      </w:pPr>
      <w:r>
        <w:rPr>
          <w:sz w:val="16"/>
          <w:szCs w:val="16"/>
        </w:rPr>
        <w:t xml:space="preserve">Raimbault, J. (2017). Identification de causalités dans des données spatio-temporelles. In </w:t>
      </w:r>
      <w:r w:rsidRPr="005D1975">
        <w:rPr>
          <w:i/>
          <w:sz w:val="16"/>
          <w:szCs w:val="16"/>
          <w:rPrChange w:id="90" w:author="Denise" w:date="2023-07-12T11:41:00Z">
            <w:rPr>
              <w:sz w:val="16"/>
              <w:szCs w:val="16"/>
            </w:rPr>
          </w:rPrChange>
        </w:rPr>
        <w:t xml:space="preserve">Spatial </w:t>
      </w:r>
      <w:proofErr w:type="spellStart"/>
      <w:r w:rsidRPr="005D1975">
        <w:rPr>
          <w:i/>
          <w:sz w:val="16"/>
          <w:szCs w:val="16"/>
          <w:rPrChange w:id="91" w:author="Denise" w:date="2023-07-12T11:41:00Z">
            <w:rPr>
              <w:sz w:val="16"/>
              <w:szCs w:val="16"/>
            </w:rPr>
          </w:rPrChange>
        </w:rPr>
        <w:t>Analysis</w:t>
      </w:r>
      <w:proofErr w:type="spellEnd"/>
      <w:r w:rsidRPr="005D1975">
        <w:rPr>
          <w:i/>
          <w:sz w:val="16"/>
          <w:szCs w:val="16"/>
          <w:rPrChange w:id="92" w:author="Denise" w:date="2023-07-12T11:41:00Z">
            <w:rPr>
              <w:sz w:val="16"/>
              <w:szCs w:val="16"/>
            </w:rPr>
          </w:rPrChange>
        </w:rPr>
        <w:t xml:space="preserve"> and </w:t>
      </w:r>
      <w:proofErr w:type="spellStart"/>
      <w:r w:rsidRPr="005D1975">
        <w:rPr>
          <w:i/>
          <w:sz w:val="16"/>
          <w:szCs w:val="16"/>
          <w:rPrChange w:id="93" w:author="Denise" w:date="2023-07-12T11:41:00Z">
            <w:rPr>
              <w:sz w:val="16"/>
              <w:szCs w:val="16"/>
            </w:rPr>
          </w:rPrChange>
        </w:rPr>
        <w:t>GEOmatics</w:t>
      </w:r>
      <w:proofErr w:type="spellEnd"/>
      <w:del w:id="94" w:author="Denise" w:date="2023-07-12T11:41:00Z">
        <w:r w:rsidRPr="005D1975" w:rsidDel="005D1975">
          <w:rPr>
            <w:i/>
            <w:sz w:val="16"/>
            <w:szCs w:val="16"/>
            <w:rPrChange w:id="95" w:author="Denise" w:date="2023-07-12T11:41:00Z">
              <w:rPr>
                <w:sz w:val="16"/>
                <w:szCs w:val="16"/>
              </w:rPr>
            </w:rPrChange>
          </w:rPr>
          <w:delText xml:space="preserve"> </w:delText>
        </w:r>
        <w:r w:rsidDel="005D1975">
          <w:rPr>
            <w:sz w:val="16"/>
            <w:szCs w:val="16"/>
          </w:rPr>
          <w:delText>2</w:delText>
        </w:r>
        <w:r w:rsidDel="005D1975">
          <w:rPr>
            <w:sz w:val="16"/>
            <w:szCs w:val="16"/>
          </w:rPr>
          <w:delText>0</w:delText>
        </w:r>
        <w:r w:rsidDel="005D1975">
          <w:rPr>
            <w:sz w:val="16"/>
            <w:szCs w:val="16"/>
          </w:rPr>
          <w:delText>1</w:delText>
        </w:r>
        <w:r w:rsidDel="005D1975">
          <w:rPr>
            <w:sz w:val="16"/>
            <w:szCs w:val="16"/>
          </w:rPr>
          <w:delText>7</w:delText>
        </w:r>
      </w:del>
      <w:r>
        <w:rPr>
          <w:sz w:val="16"/>
          <w:szCs w:val="16"/>
        </w:rPr>
        <w:t>.</w:t>
      </w:r>
    </w:p>
    <w:p w14:paraId="47A3B6D2" w14:textId="47737DAE" w:rsidR="007123C6" w:rsidRDefault="00AB4B62">
      <w:pPr>
        <w:pStyle w:val="ISTE-paragraph"/>
        <w:spacing w:line="240" w:lineRule="auto"/>
        <w:ind w:firstLine="0"/>
        <w:rPr>
          <w:sz w:val="16"/>
          <w:szCs w:val="16"/>
        </w:rPr>
      </w:pPr>
      <w:r>
        <w:rPr>
          <w:sz w:val="16"/>
          <w:szCs w:val="16"/>
        </w:rPr>
        <w:t xml:space="preserve">Raimbault, J. (2018). </w:t>
      </w:r>
      <w:r w:rsidRPr="005D1975">
        <w:rPr>
          <w:i/>
          <w:sz w:val="16"/>
          <w:szCs w:val="16"/>
          <w:rPrChange w:id="96" w:author="Denise" w:date="2023-07-12T11:42:00Z">
            <w:rPr>
              <w:sz w:val="16"/>
              <w:szCs w:val="16"/>
            </w:rPr>
          </w:rPrChange>
        </w:rPr>
        <w:t xml:space="preserve">Caractérisation et modélisation de la </w:t>
      </w:r>
      <w:proofErr w:type="spellStart"/>
      <w:r w:rsidRPr="005D1975">
        <w:rPr>
          <w:i/>
          <w:sz w:val="16"/>
          <w:szCs w:val="16"/>
          <w:rPrChange w:id="97" w:author="Denise" w:date="2023-07-12T11:42:00Z">
            <w:rPr>
              <w:sz w:val="16"/>
              <w:szCs w:val="16"/>
            </w:rPr>
          </w:rPrChange>
        </w:rPr>
        <w:t>co-évolution</w:t>
      </w:r>
      <w:proofErr w:type="spellEnd"/>
      <w:r w:rsidRPr="005D1975">
        <w:rPr>
          <w:i/>
          <w:sz w:val="16"/>
          <w:szCs w:val="16"/>
          <w:rPrChange w:id="98" w:author="Denise" w:date="2023-07-12T11:42:00Z">
            <w:rPr>
              <w:sz w:val="16"/>
              <w:szCs w:val="16"/>
            </w:rPr>
          </w:rPrChange>
        </w:rPr>
        <w:t xml:space="preserve"> des réseaux de transport et des territoires</w:t>
      </w:r>
      <w:ins w:id="99" w:author="Denise" w:date="2023-07-12T11:42:00Z">
        <w:r w:rsidR="005D1975">
          <w:rPr>
            <w:sz w:val="16"/>
            <w:szCs w:val="16"/>
          </w:rPr>
          <w:t xml:space="preserve">. </w:t>
        </w:r>
      </w:ins>
      <w:del w:id="100" w:author="Denise" w:date="2023-07-12T11:42:00Z">
        <w:r w:rsidDel="005D1975">
          <w:rPr>
            <w:sz w:val="16"/>
            <w:szCs w:val="16"/>
          </w:rPr>
          <w:delText xml:space="preserve"> </w:delText>
        </w:r>
        <w:r w:rsidDel="005D1975">
          <w:rPr>
            <w:sz w:val="16"/>
            <w:szCs w:val="16"/>
          </w:rPr>
          <w:delText>(</w:delText>
        </w:r>
        <w:r w:rsidDel="005D1975">
          <w:rPr>
            <w:sz w:val="16"/>
            <w:szCs w:val="16"/>
          </w:rPr>
          <w:delText>D</w:delText>
        </w:r>
        <w:r w:rsidDel="005D1975">
          <w:rPr>
            <w:sz w:val="16"/>
            <w:szCs w:val="16"/>
          </w:rPr>
          <w:delText>o</w:delText>
        </w:r>
        <w:r w:rsidDel="005D1975">
          <w:rPr>
            <w:sz w:val="16"/>
            <w:szCs w:val="16"/>
          </w:rPr>
          <w:delText>c</w:delText>
        </w:r>
        <w:r w:rsidDel="005D1975">
          <w:rPr>
            <w:sz w:val="16"/>
            <w:szCs w:val="16"/>
          </w:rPr>
          <w:delText>t</w:delText>
        </w:r>
        <w:r w:rsidDel="005D1975">
          <w:rPr>
            <w:sz w:val="16"/>
            <w:szCs w:val="16"/>
          </w:rPr>
          <w:delText>o</w:delText>
        </w:r>
        <w:r w:rsidDel="005D1975">
          <w:rPr>
            <w:sz w:val="16"/>
            <w:szCs w:val="16"/>
          </w:rPr>
          <w:delText>r</w:delText>
        </w:r>
        <w:r w:rsidDel="005D1975">
          <w:rPr>
            <w:sz w:val="16"/>
            <w:szCs w:val="16"/>
          </w:rPr>
          <w:delText>a</w:delText>
        </w:r>
        <w:r w:rsidDel="005D1975">
          <w:rPr>
            <w:sz w:val="16"/>
            <w:szCs w:val="16"/>
          </w:rPr>
          <w:delText>l</w:delText>
        </w:r>
        <w:r w:rsidDel="005D1975">
          <w:rPr>
            <w:sz w:val="16"/>
            <w:szCs w:val="16"/>
          </w:rPr>
          <w:delText xml:space="preserve"> </w:delText>
        </w:r>
        <w:r w:rsidDel="005D1975">
          <w:rPr>
            <w:sz w:val="16"/>
            <w:szCs w:val="16"/>
          </w:rPr>
          <w:delText>d</w:delText>
        </w:r>
        <w:r w:rsidDel="005D1975">
          <w:rPr>
            <w:sz w:val="16"/>
            <w:szCs w:val="16"/>
          </w:rPr>
          <w:delText>i</w:delText>
        </w:r>
        <w:r w:rsidDel="005D1975">
          <w:rPr>
            <w:sz w:val="16"/>
            <w:szCs w:val="16"/>
          </w:rPr>
          <w:delText>s</w:delText>
        </w:r>
        <w:r w:rsidDel="005D1975">
          <w:rPr>
            <w:sz w:val="16"/>
            <w:szCs w:val="16"/>
          </w:rPr>
          <w:delText>s</w:delText>
        </w:r>
        <w:r w:rsidDel="005D1975">
          <w:rPr>
            <w:sz w:val="16"/>
            <w:szCs w:val="16"/>
          </w:rPr>
          <w:delText>e</w:delText>
        </w:r>
        <w:r w:rsidDel="005D1975">
          <w:rPr>
            <w:sz w:val="16"/>
            <w:szCs w:val="16"/>
          </w:rPr>
          <w:delText>r</w:delText>
        </w:r>
        <w:r w:rsidDel="005D1975">
          <w:rPr>
            <w:sz w:val="16"/>
            <w:szCs w:val="16"/>
          </w:rPr>
          <w:delText>t</w:delText>
        </w:r>
        <w:r w:rsidDel="005D1975">
          <w:rPr>
            <w:sz w:val="16"/>
            <w:szCs w:val="16"/>
          </w:rPr>
          <w:delText>a</w:delText>
        </w:r>
        <w:r w:rsidDel="005D1975">
          <w:rPr>
            <w:sz w:val="16"/>
            <w:szCs w:val="16"/>
          </w:rPr>
          <w:delText>t</w:delText>
        </w:r>
        <w:r w:rsidDel="005D1975">
          <w:rPr>
            <w:sz w:val="16"/>
            <w:szCs w:val="16"/>
          </w:rPr>
          <w:delText>i</w:delText>
        </w:r>
        <w:r w:rsidDel="005D1975">
          <w:rPr>
            <w:sz w:val="16"/>
            <w:szCs w:val="16"/>
          </w:rPr>
          <w:delText>o</w:delText>
        </w:r>
        <w:r w:rsidDel="005D1975">
          <w:rPr>
            <w:sz w:val="16"/>
            <w:szCs w:val="16"/>
          </w:rPr>
          <w:delText>n</w:delText>
        </w:r>
        <w:r w:rsidDel="005D1975">
          <w:rPr>
            <w:sz w:val="16"/>
            <w:szCs w:val="16"/>
          </w:rPr>
          <w:delText>,</w:delText>
        </w:r>
        <w:r w:rsidDel="005D1975">
          <w:rPr>
            <w:sz w:val="16"/>
            <w:szCs w:val="16"/>
          </w:rPr>
          <w:delText xml:space="preserve"> </w:delText>
        </w:r>
      </w:del>
      <w:r>
        <w:rPr>
          <w:sz w:val="16"/>
          <w:szCs w:val="16"/>
        </w:rPr>
        <w:t>Université Paris 7 Denis Diderot</w:t>
      </w:r>
      <w:ins w:id="101" w:author="Denise" w:date="2023-07-12T11:42:00Z">
        <w:r w:rsidR="005D1975">
          <w:rPr>
            <w:sz w:val="16"/>
            <w:szCs w:val="16"/>
          </w:rPr>
          <w:t>, thèse de doctorat</w:t>
        </w:r>
      </w:ins>
      <w:del w:id="102" w:author="Denise" w:date="2023-07-12T11:42:00Z">
        <w:r w:rsidDel="005D1975">
          <w:rPr>
            <w:sz w:val="16"/>
            <w:szCs w:val="16"/>
          </w:rPr>
          <w:delText>)</w:delText>
        </w:r>
      </w:del>
      <w:r>
        <w:rPr>
          <w:sz w:val="16"/>
          <w:szCs w:val="16"/>
        </w:rPr>
        <w:t>.</w:t>
      </w:r>
    </w:p>
    <w:p w14:paraId="6EA97AB1" w14:textId="77777777" w:rsidR="007123C6" w:rsidRPr="00D77CC1" w:rsidRDefault="00AB4B62">
      <w:pPr>
        <w:pStyle w:val="ISTE-paragraph"/>
        <w:spacing w:line="240" w:lineRule="auto"/>
        <w:ind w:firstLine="0"/>
        <w:rPr>
          <w:sz w:val="16"/>
          <w:szCs w:val="16"/>
          <w:lang w:val="en-US"/>
        </w:rPr>
      </w:pPr>
      <w:r>
        <w:rPr>
          <w:sz w:val="16"/>
          <w:szCs w:val="16"/>
        </w:rPr>
        <w:t xml:space="preserve">Raimbault, J., </w:t>
      </w:r>
      <w:proofErr w:type="spellStart"/>
      <w:r>
        <w:rPr>
          <w:sz w:val="16"/>
          <w:szCs w:val="16"/>
        </w:rPr>
        <w:t>Cottineau</w:t>
      </w:r>
      <w:proofErr w:type="spellEnd"/>
      <w:r>
        <w:rPr>
          <w:sz w:val="16"/>
          <w:szCs w:val="16"/>
        </w:rPr>
        <w:t xml:space="preserve">, C., Le Texier, M., Le </w:t>
      </w:r>
      <w:proofErr w:type="spellStart"/>
      <w:r>
        <w:rPr>
          <w:sz w:val="16"/>
          <w:szCs w:val="16"/>
        </w:rPr>
        <w:t>Nechet</w:t>
      </w:r>
      <w:proofErr w:type="spellEnd"/>
      <w:r>
        <w:rPr>
          <w:sz w:val="16"/>
          <w:szCs w:val="16"/>
        </w:rPr>
        <w:t xml:space="preserve">, F., &amp; </w:t>
      </w:r>
      <w:proofErr w:type="spellStart"/>
      <w:r>
        <w:rPr>
          <w:sz w:val="16"/>
          <w:szCs w:val="16"/>
        </w:rPr>
        <w:t>Reuillon</w:t>
      </w:r>
      <w:proofErr w:type="spellEnd"/>
      <w:r>
        <w:rPr>
          <w:sz w:val="16"/>
          <w:szCs w:val="16"/>
        </w:rPr>
        <w:t xml:space="preserve">, R. (2019). </w:t>
      </w:r>
      <w:r w:rsidRPr="00D77CC1">
        <w:rPr>
          <w:sz w:val="16"/>
          <w:szCs w:val="16"/>
          <w:lang w:val="en-US"/>
        </w:rPr>
        <w:t>Space Matters: Extending Sensitivity Analysis to Initial Spatial Cond</w:t>
      </w:r>
      <w:r w:rsidRPr="00D77CC1">
        <w:rPr>
          <w:sz w:val="16"/>
          <w:szCs w:val="16"/>
          <w:lang w:val="en-US"/>
        </w:rPr>
        <w:t xml:space="preserve">itions in </w:t>
      </w:r>
      <w:proofErr w:type="spellStart"/>
      <w:r w:rsidRPr="00D77CC1">
        <w:rPr>
          <w:sz w:val="16"/>
          <w:szCs w:val="16"/>
          <w:lang w:val="en-US"/>
        </w:rPr>
        <w:t>Geosimulation</w:t>
      </w:r>
      <w:proofErr w:type="spellEnd"/>
      <w:r w:rsidRPr="00D77CC1">
        <w:rPr>
          <w:sz w:val="16"/>
          <w:szCs w:val="16"/>
          <w:lang w:val="en-US"/>
        </w:rPr>
        <w:t xml:space="preserve"> Models. </w:t>
      </w:r>
      <w:r w:rsidRPr="005D1975">
        <w:rPr>
          <w:i/>
          <w:sz w:val="16"/>
          <w:szCs w:val="16"/>
          <w:lang w:val="en-US"/>
          <w:rPrChange w:id="103" w:author="Denise" w:date="2023-07-12T11:42:00Z">
            <w:rPr>
              <w:sz w:val="16"/>
              <w:szCs w:val="16"/>
              <w:lang w:val="en-US"/>
            </w:rPr>
          </w:rPrChange>
        </w:rPr>
        <w:t>Journal of Artificial Societies and Social Simulation</w:t>
      </w:r>
      <w:r w:rsidRPr="00D77CC1">
        <w:rPr>
          <w:sz w:val="16"/>
          <w:szCs w:val="16"/>
          <w:lang w:val="en-US"/>
        </w:rPr>
        <w:t>, 22(4).</w:t>
      </w:r>
    </w:p>
    <w:p w14:paraId="76D4C16C" w14:textId="77777777" w:rsidR="007123C6" w:rsidRDefault="00AB4B62">
      <w:pPr>
        <w:pStyle w:val="ISTE-paragraph"/>
        <w:spacing w:line="240" w:lineRule="auto"/>
        <w:ind w:firstLine="0"/>
        <w:rPr>
          <w:sz w:val="16"/>
          <w:szCs w:val="16"/>
        </w:rPr>
      </w:pPr>
      <w:proofErr w:type="spellStart"/>
      <w:r w:rsidRPr="00D77CC1">
        <w:rPr>
          <w:sz w:val="16"/>
          <w:szCs w:val="16"/>
          <w:lang w:val="en-US"/>
        </w:rPr>
        <w:t>Raimbault</w:t>
      </w:r>
      <w:proofErr w:type="spellEnd"/>
      <w:r w:rsidRPr="00D77CC1">
        <w:rPr>
          <w:sz w:val="16"/>
          <w:szCs w:val="16"/>
          <w:lang w:val="en-US"/>
        </w:rPr>
        <w:t xml:space="preserve">, J. (2019, a). </w:t>
      </w:r>
      <w:r>
        <w:rPr>
          <w:sz w:val="16"/>
          <w:szCs w:val="16"/>
        </w:rPr>
        <w:t xml:space="preserve">De l'endogénéité des hiérarchies dans les systèmes territoriaux complexes. In Journée Des jeunes chercheurs de l'Institut de Géographie: </w:t>
      </w:r>
      <w:r>
        <w:rPr>
          <w:sz w:val="16"/>
          <w:szCs w:val="16"/>
        </w:rPr>
        <w:t xml:space="preserve">Compter, classer, </w:t>
      </w:r>
      <w:proofErr w:type="gramStart"/>
      <w:r>
        <w:rPr>
          <w:sz w:val="16"/>
          <w:szCs w:val="16"/>
        </w:rPr>
        <w:t>catégoriser</w:t>
      </w:r>
      <w:proofErr w:type="gramEnd"/>
      <w:r>
        <w:rPr>
          <w:sz w:val="16"/>
          <w:szCs w:val="16"/>
        </w:rPr>
        <w:t>.</w:t>
      </w:r>
    </w:p>
    <w:p w14:paraId="5B0D4671" w14:textId="77777777" w:rsidR="007123C6" w:rsidRPr="00D77CC1" w:rsidRDefault="00AB4B62">
      <w:pPr>
        <w:pStyle w:val="ISTE-paragraph"/>
        <w:spacing w:line="240" w:lineRule="auto"/>
        <w:ind w:firstLine="0"/>
        <w:rPr>
          <w:sz w:val="16"/>
          <w:szCs w:val="16"/>
          <w:lang w:val="en-US"/>
        </w:rPr>
      </w:pPr>
      <w:proofErr w:type="spellStart"/>
      <w:r w:rsidRPr="00D77CC1">
        <w:rPr>
          <w:sz w:val="16"/>
          <w:szCs w:val="16"/>
          <w:lang w:val="en-US"/>
        </w:rPr>
        <w:t>Raimbault</w:t>
      </w:r>
      <w:proofErr w:type="spellEnd"/>
      <w:r w:rsidRPr="00D77CC1">
        <w:rPr>
          <w:sz w:val="16"/>
          <w:szCs w:val="16"/>
          <w:lang w:val="en-US"/>
        </w:rPr>
        <w:t xml:space="preserve">, J. (2019, b). Space and complexities of territorial systems. </w:t>
      </w:r>
      <w:proofErr w:type="spellStart"/>
      <w:proofErr w:type="gramStart"/>
      <w:r w:rsidRPr="005D1975">
        <w:rPr>
          <w:i/>
          <w:sz w:val="16"/>
          <w:szCs w:val="16"/>
          <w:lang w:val="en-US"/>
          <w:rPrChange w:id="104" w:author="Denise" w:date="2023-07-12T11:42:00Z">
            <w:rPr>
              <w:sz w:val="16"/>
              <w:szCs w:val="16"/>
              <w:lang w:val="en-US"/>
            </w:rPr>
          </w:rPrChange>
        </w:rPr>
        <w:t>arXiv</w:t>
      </w:r>
      <w:proofErr w:type="spellEnd"/>
      <w:proofErr w:type="gramEnd"/>
      <w:r w:rsidRPr="005D1975">
        <w:rPr>
          <w:i/>
          <w:sz w:val="16"/>
          <w:szCs w:val="16"/>
          <w:lang w:val="en-US"/>
          <w:rPrChange w:id="105" w:author="Denise" w:date="2023-07-12T11:42:00Z">
            <w:rPr>
              <w:sz w:val="16"/>
              <w:szCs w:val="16"/>
              <w:lang w:val="en-US"/>
            </w:rPr>
          </w:rPrChange>
        </w:rPr>
        <w:t xml:space="preserve"> preprint arXiv</w:t>
      </w:r>
      <w:r w:rsidRPr="00D77CC1">
        <w:rPr>
          <w:sz w:val="16"/>
          <w:szCs w:val="16"/>
          <w:lang w:val="en-US"/>
        </w:rPr>
        <w:t>:1901.09869.</w:t>
      </w:r>
    </w:p>
    <w:p w14:paraId="275440C8" w14:textId="77777777" w:rsidR="007123C6" w:rsidRPr="00D77CC1" w:rsidRDefault="00AB4B62">
      <w:pPr>
        <w:pStyle w:val="ISTE-paragraph"/>
        <w:spacing w:line="240" w:lineRule="auto"/>
        <w:ind w:firstLine="0"/>
        <w:rPr>
          <w:sz w:val="16"/>
          <w:szCs w:val="16"/>
          <w:lang w:val="en-US"/>
        </w:rPr>
      </w:pPr>
      <w:proofErr w:type="spellStart"/>
      <w:r w:rsidRPr="00D77CC1">
        <w:rPr>
          <w:sz w:val="16"/>
          <w:szCs w:val="16"/>
          <w:lang w:val="en-US"/>
        </w:rPr>
        <w:t>Raimbault</w:t>
      </w:r>
      <w:proofErr w:type="spellEnd"/>
      <w:r w:rsidRPr="00D77CC1">
        <w:rPr>
          <w:sz w:val="16"/>
          <w:szCs w:val="16"/>
          <w:lang w:val="en-US"/>
        </w:rPr>
        <w:t>, J. (2019, c). Modeling interactions between transportation networks and territories: a co-evolution approach.</w:t>
      </w:r>
      <w:r w:rsidRPr="00D77CC1">
        <w:rPr>
          <w:sz w:val="16"/>
          <w:szCs w:val="16"/>
          <w:lang w:val="en-US"/>
        </w:rPr>
        <w:t xml:space="preserve"> </w:t>
      </w:r>
      <w:proofErr w:type="spellStart"/>
      <w:proofErr w:type="gramStart"/>
      <w:r w:rsidRPr="005D1975">
        <w:rPr>
          <w:i/>
          <w:sz w:val="16"/>
          <w:szCs w:val="16"/>
          <w:lang w:val="en-US"/>
          <w:rPrChange w:id="106" w:author="Denise" w:date="2023-07-12T11:42:00Z">
            <w:rPr>
              <w:sz w:val="16"/>
              <w:szCs w:val="16"/>
              <w:lang w:val="en-US"/>
            </w:rPr>
          </w:rPrChange>
        </w:rPr>
        <w:t>arXiv</w:t>
      </w:r>
      <w:proofErr w:type="spellEnd"/>
      <w:proofErr w:type="gramEnd"/>
      <w:r w:rsidRPr="005D1975">
        <w:rPr>
          <w:i/>
          <w:sz w:val="16"/>
          <w:szCs w:val="16"/>
          <w:lang w:val="en-US"/>
          <w:rPrChange w:id="107" w:author="Denise" w:date="2023-07-12T11:42:00Z">
            <w:rPr>
              <w:sz w:val="16"/>
              <w:szCs w:val="16"/>
              <w:lang w:val="en-US"/>
            </w:rPr>
          </w:rPrChange>
        </w:rPr>
        <w:t xml:space="preserve"> preprint arXiv</w:t>
      </w:r>
      <w:r w:rsidRPr="00D77CC1">
        <w:rPr>
          <w:sz w:val="16"/>
          <w:szCs w:val="16"/>
          <w:lang w:val="en-US"/>
        </w:rPr>
        <w:t>:1902.04802.</w:t>
      </w:r>
    </w:p>
    <w:p w14:paraId="6646096D" w14:textId="77777777" w:rsidR="007123C6" w:rsidRPr="00D77CC1" w:rsidRDefault="00AB4B62">
      <w:pPr>
        <w:pStyle w:val="ISTE-paragraph"/>
        <w:spacing w:line="240" w:lineRule="auto"/>
        <w:ind w:firstLine="0"/>
        <w:rPr>
          <w:sz w:val="16"/>
          <w:szCs w:val="16"/>
          <w:lang w:val="en-US"/>
        </w:rPr>
      </w:pPr>
      <w:proofErr w:type="spellStart"/>
      <w:r w:rsidRPr="00D77CC1">
        <w:rPr>
          <w:sz w:val="16"/>
          <w:szCs w:val="16"/>
          <w:lang w:val="en-US"/>
        </w:rPr>
        <w:t>Raimbault</w:t>
      </w:r>
      <w:proofErr w:type="spellEnd"/>
      <w:r w:rsidRPr="00D77CC1">
        <w:rPr>
          <w:sz w:val="16"/>
          <w:szCs w:val="16"/>
          <w:lang w:val="en-US"/>
        </w:rPr>
        <w:t xml:space="preserve">, J. (2019, d). An urban morphogenesis model capturing interactions between networks and territories. In </w:t>
      </w:r>
      <w:r w:rsidRPr="005D1975">
        <w:rPr>
          <w:i/>
          <w:sz w:val="16"/>
          <w:szCs w:val="16"/>
          <w:lang w:val="en-US"/>
          <w:rPrChange w:id="108" w:author="Denise" w:date="2023-07-12T11:43:00Z">
            <w:rPr>
              <w:sz w:val="16"/>
              <w:szCs w:val="16"/>
              <w:lang w:val="en-US"/>
            </w:rPr>
          </w:rPrChange>
        </w:rPr>
        <w:t>The mathematics of urban morphology</w:t>
      </w:r>
      <w:r w:rsidRPr="00D77CC1">
        <w:rPr>
          <w:sz w:val="16"/>
          <w:szCs w:val="16"/>
          <w:lang w:val="en-US"/>
        </w:rPr>
        <w:t xml:space="preserve"> (pp. 383-409). </w:t>
      </w:r>
      <w:proofErr w:type="spellStart"/>
      <w:r w:rsidRPr="00D77CC1">
        <w:rPr>
          <w:sz w:val="16"/>
          <w:szCs w:val="16"/>
          <w:lang w:val="en-US"/>
        </w:rPr>
        <w:t>Birkhäuser</w:t>
      </w:r>
      <w:proofErr w:type="spellEnd"/>
      <w:r w:rsidRPr="00D77CC1">
        <w:rPr>
          <w:sz w:val="16"/>
          <w:szCs w:val="16"/>
          <w:lang w:val="en-US"/>
        </w:rPr>
        <w:t>, Cham.</w:t>
      </w:r>
    </w:p>
    <w:p w14:paraId="27E49375" w14:textId="77777777" w:rsidR="007123C6" w:rsidRPr="00D77CC1" w:rsidRDefault="00AB4B62">
      <w:pPr>
        <w:pStyle w:val="ISTE-paragraph"/>
        <w:spacing w:line="240" w:lineRule="auto"/>
        <w:ind w:firstLine="0"/>
        <w:rPr>
          <w:sz w:val="16"/>
          <w:szCs w:val="16"/>
          <w:lang w:val="en-US"/>
        </w:rPr>
      </w:pPr>
      <w:proofErr w:type="spellStart"/>
      <w:r w:rsidRPr="00D77CC1">
        <w:rPr>
          <w:sz w:val="16"/>
          <w:szCs w:val="16"/>
          <w:lang w:val="en-US"/>
        </w:rPr>
        <w:t>Raimbault</w:t>
      </w:r>
      <w:proofErr w:type="spellEnd"/>
      <w:r w:rsidRPr="00D77CC1">
        <w:rPr>
          <w:sz w:val="16"/>
          <w:szCs w:val="16"/>
          <w:lang w:val="en-US"/>
        </w:rPr>
        <w:t xml:space="preserve">, J., Denis, E., &amp; </w:t>
      </w:r>
      <w:proofErr w:type="spellStart"/>
      <w:r w:rsidRPr="00D77CC1">
        <w:rPr>
          <w:sz w:val="16"/>
          <w:szCs w:val="16"/>
          <w:lang w:val="en-US"/>
        </w:rPr>
        <w:t>Pumain</w:t>
      </w:r>
      <w:proofErr w:type="spellEnd"/>
      <w:r w:rsidRPr="00D77CC1">
        <w:rPr>
          <w:sz w:val="16"/>
          <w:szCs w:val="16"/>
          <w:lang w:val="en-US"/>
        </w:rPr>
        <w:t xml:space="preserve">, D. </w:t>
      </w:r>
      <w:r w:rsidRPr="00D77CC1">
        <w:rPr>
          <w:sz w:val="16"/>
          <w:szCs w:val="16"/>
          <w:lang w:val="en-US"/>
        </w:rPr>
        <w:t xml:space="preserve">(2020). Empowering Urban Governance through Urban Science: Multi-Scale Dynamics of Urban Systems Worldwide. </w:t>
      </w:r>
      <w:r w:rsidRPr="005D1975">
        <w:rPr>
          <w:i/>
          <w:sz w:val="16"/>
          <w:szCs w:val="16"/>
          <w:lang w:val="en-US"/>
          <w:rPrChange w:id="109" w:author="Denise" w:date="2023-07-12T11:43:00Z">
            <w:rPr>
              <w:sz w:val="16"/>
              <w:szCs w:val="16"/>
              <w:lang w:val="en-US"/>
            </w:rPr>
          </w:rPrChange>
        </w:rPr>
        <w:t>Sustainability</w:t>
      </w:r>
      <w:r w:rsidRPr="00D77CC1">
        <w:rPr>
          <w:sz w:val="16"/>
          <w:szCs w:val="16"/>
          <w:lang w:val="en-US"/>
        </w:rPr>
        <w:t>, 12(15), 5954.</w:t>
      </w:r>
    </w:p>
    <w:p w14:paraId="06F9C8D2" w14:textId="77777777" w:rsidR="007123C6" w:rsidRPr="00D77CC1" w:rsidRDefault="00AB4B62">
      <w:pPr>
        <w:pStyle w:val="ISTE-paragraph"/>
        <w:spacing w:line="240" w:lineRule="auto"/>
        <w:ind w:firstLine="0"/>
        <w:rPr>
          <w:sz w:val="16"/>
          <w:szCs w:val="16"/>
          <w:lang w:val="en-US"/>
        </w:rPr>
      </w:pPr>
      <w:proofErr w:type="spellStart"/>
      <w:r w:rsidRPr="00D77CC1">
        <w:rPr>
          <w:sz w:val="16"/>
          <w:szCs w:val="16"/>
          <w:lang w:val="en-US"/>
        </w:rPr>
        <w:lastRenderedPageBreak/>
        <w:t>Raimbault</w:t>
      </w:r>
      <w:proofErr w:type="spellEnd"/>
      <w:r w:rsidRPr="00D77CC1">
        <w:rPr>
          <w:sz w:val="16"/>
          <w:szCs w:val="16"/>
          <w:lang w:val="en-US"/>
        </w:rPr>
        <w:t xml:space="preserve">, J. (2020, a). Relating complexities for the reflexive study of complex systems. In </w:t>
      </w:r>
      <w:r w:rsidRPr="005D1975">
        <w:rPr>
          <w:i/>
          <w:sz w:val="16"/>
          <w:szCs w:val="16"/>
          <w:lang w:val="en-US"/>
          <w:rPrChange w:id="110" w:author="Denise" w:date="2023-07-12T11:43:00Z">
            <w:rPr>
              <w:sz w:val="16"/>
              <w:szCs w:val="16"/>
              <w:lang w:val="en-US"/>
            </w:rPr>
          </w:rPrChange>
        </w:rPr>
        <w:t>Theories and models of u</w:t>
      </w:r>
      <w:r w:rsidRPr="005D1975">
        <w:rPr>
          <w:i/>
          <w:sz w:val="16"/>
          <w:szCs w:val="16"/>
          <w:lang w:val="en-US"/>
          <w:rPrChange w:id="111" w:author="Denise" w:date="2023-07-12T11:43:00Z">
            <w:rPr>
              <w:sz w:val="16"/>
              <w:szCs w:val="16"/>
              <w:lang w:val="en-US"/>
            </w:rPr>
          </w:rPrChange>
        </w:rPr>
        <w:t>rbanization</w:t>
      </w:r>
      <w:r w:rsidRPr="00D77CC1">
        <w:rPr>
          <w:sz w:val="16"/>
          <w:szCs w:val="16"/>
          <w:lang w:val="en-US"/>
        </w:rPr>
        <w:t xml:space="preserve"> (pp. 27-41). Springer, Cham.</w:t>
      </w:r>
    </w:p>
    <w:p w14:paraId="3799E78C" w14:textId="77777777" w:rsidR="007123C6" w:rsidRPr="00D77CC1" w:rsidRDefault="00AB4B62">
      <w:pPr>
        <w:pStyle w:val="ISTE-paragraph"/>
        <w:spacing w:line="240" w:lineRule="auto"/>
        <w:ind w:firstLine="0"/>
        <w:rPr>
          <w:sz w:val="16"/>
          <w:szCs w:val="16"/>
          <w:lang w:val="en-US"/>
        </w:rPr>
      </w:pPr>
      <w:proofErr w:type="spellStart"/>
      <w:r w:rsidRPr="00D77CC1">
        <w:rPr>
          <w:sz w:val="16"/>
          <w:szCs w:val="16"/>
          <w:lang w:val="en-US"/>
        </w:rPr>
        <w:t>Raimbault</w:t>
      </w:r>
      <w:proofErr w:type="spellEnd"/>
      <w:r w:rsidRPr="00D77CC1">
        <w:rPr>
          <w:sz w:val="16"/>
          <w:szCs w:val="16"/>
          <w:lang w:val="en-US"/>
        </w:rPr>
        <w:t xml:space="preserve">, J. (2020, b). Unveiling co-evolutionary patterns in systems of cities: a systematic exploration of the </w:t>
      </w:r>
      <w:proofErr w:type="spellStart"/>
      <w:r w:rsidRPr="00D77CC1">
        <w:rPr>
          <w:sz w:val="16"/>
          <w:szCs w:val="16"/>
          <w:lang w:val="en-US"/>
        </w:rPr>
        <w:t>simpopnet</w:t>
      </w:r>
      <w:proofErr w:type="spellEnd"/>
      <w:r w:rsidRPr="00D77CC1">
        <w:rPr>
          <w:sz w:val="16"/>
          <w:szCs w:val="16"/>
          <w:lang w:val="en-US"/>
        </w:rPr>
        <w:t xml:space="preserve"> model. In </w:t>
      </w:r>
      <w:r w:rsidRPr="005D1975">
        <w:rPr>
          <w:i/>
          <w:sz w:val="16"/>
          <w:szCs w:val="16"/>
          <w:lang w:val="en-US"/>
          <w:rPrChange w:id="112" w:author="Denise" w:date="2023-07-12T11:43:00Z">
            <w:rPr>
              <w:sz w:val="16"/>
              <w:szCs w:val="16"/>
              <w:lang w:val="en-US"/>
            </w:rPr>
          </w:rPrChange>
        </w:rPr>
        <w:t>Theories and Models of Urbanization</w:t>
      </w:r>
      <w:r w:rsidRPr="00D77CC1">
        <w:rPr>
          <w:sz w:val="16"/>
          <w:szCs w:val="16"/>
          <w:lang w:val="en-US"/>
        </w:rPr>
        <w:t xml:space="preserve"> (pp. 261-278). Springer, Cham.</w:t>
      </w:r>
    </w:p>
    <w:p w14:paraId="2654B5BC" w14:textId="77777777" w:rsidR="007123C6" w:rsidRPr="00D77CC1" w:rsidRDefault="00AB4B62">
      <w:pPr>
        <w:pStyle w:val="ISTE-paragraph"/>
        <w:spacing w:line="240" w:lineRule="auto"/>
        <w:ind w:firstLine="0"/>
        <w:rPr>
          <w:sz w:val="16"/>
          <w:szCs w:val="16"/>
          <w:lang w:val="en-US"/>
        </w:rPr>
      </w:pPr>
      <w:proofErr w:type="spellStart"/>
      <w:r w:rsidRPr="00D77CC1">
        <w:rPr>
          <w:sz w:val="16"/>
          <w:szCs w:val="16"/>
          <w:lang w:val="en-US"/>
        </w:rPr>
        <w:t>Raimbault</w:t>
      </w:r>
      <w:proofErr w:type="spellEnd"/>
      <w:r w:rsidRPr="00D77CC1">
        <w:rPr>
          <w:sz w:val="16"/>
          <w:szCs w:val="16"/>
          <w:lang w:val="en-US"/>
        </w:rPr>
        <w:t xml:space="preserve">, J. </w:t>
      </w:r>
      <w:r w:rsidRPr="00D77CC1">
        <w:rPr>
          <w:sz w:val="16"/>
          <w:szCs w:val="16"/>
          <w:lang w:val="en-US"/>
        </w:rPr>
        <w:t xml:space="preserve">(2020, c). Indirect evidence of network effects in a system of cities. </w:t>
      </w:r>
      <w:r w:rsidRPr="005D1975">
        <w:rPr>
          <w:i/>
          <w:sz w:val="16"/>
          <w:szCs w:val="16"/>
          <w:lang w:val="en-US"/>
          <w:rPrChange w:id="113" w:author="Denise" w:date="2023-07-12T11:43:00Z">
            <w:rPr>
              <w:sz w:val="16"/>
              <w:szCs w:val="16"/>
              <w:lang w:val="en-US"/>
            </w:rPr>
          </w:rPrChange>
        </w:rPr>
        <w:t>Environment and Planning B: Urban Analytics and City Science,</w:t>
      </w:r>
      <w:r w:rsidRPr="00D77CC1">
        <w:rPr>
          <w:sz w:val="16"/>
          <w:szCs w:val="16"/>
          <w:lang w:val="en-US"/>
        </w:rPr>
        <w:t xml:space="preserve"> 47(1), 138-155.</w:t>
      </w:r>
    </w:p>
    <w:p w14:paraId="1ACCB8E7" w14:textId="77777777" w:rsidR="007123C6" w:rsidRPr="00D77CC1" w:rsidRDefault="00AB4B62">
      <w:pPr>
        <w:pStyle w:val="ISTE-paragraph"/>
        <w:spacing w:line="240" w:lineRule="auto"/>
        <w:ind w:firstLine="0"/>
        <w:rPr>
          <w:lang w:val="en-US"/>
        </w:rPr>
      </w:pPr>
      <w:proofErr w:type="spellStart"/>
      <w:r w:rsidRPr="00D77CC1">
        <w:rPr>
          <w:sz w:val="16"/>
          <w:szCs w:val="16"/>
          <w:lang w:val="en-US"/>
        </w:rPr>
        <w:t>Raimbault</w:t>
      </w:r>
      <w:proofErr w:type="spellEnd"/>
      <w:r w:rsidRPr="00D77CC1">
        <w:rPr>
          <w:sz w:val="16"/>
          <w:szCs w:val="16"/>
          <w:lang w:val="en-US"/>
        </w:rPr>
        <w:t xml:space="preserve">, J. (2021, a). Modeling the co-evolution of cities and networks. In </w:t>
      </w:r>
      <w:r w:rsidRPr="00D77CC1">
        <w:rPr>
          <w:i/>
          <w:sz w:val="16"/>
          <w:szCs w:val="16"/>
          <w:lang w:val="en-US"/>
        </w:rPr>
        <w:t xml:space="preserve">Handbook of Cities and </w:t>
      </w:r>
      <w:r w:rsidRPr="00D77CC1">
        <w:rPr>
          <w:i/>
          <w:sz w:val="16"/>
          <w:szCs w:val="16"/>
          <w:lang w:val="en-US"/>
        </w:rPr>
        <w:t>Networks</w:t>
      </w:r>
      <w:r w:rsidRPr="00D77CC1">
        <w:rPr>
          <w:sz w:val="16"/>
          <w:szCs w:val="16"/>
          <w:lang w:val="en-US"/>
        </w:rPr>
        <w:t xml:space="preserve"> (pp. 166-193). Edward Elgar Publishing.</w:t>
      </w:r>
    </w:p>
    <w:p w14:paraId="3ADE33F6" w14:textId="77777777" w:rsidR="007123C6" w:rsidRDefault="00AB4B62">
      <w:pPr>
        <w:pStyle w:val="Standard"/>
        <w:spacing w:line="240" w:lineRule="auto"/>
        <w:rPr>
          <w:rFonts w:ascii="Times New Roman" w:hAnsi="Times New Roman"/>
        </w:rPr>
      </w:pPr>
      <w:proofErr w:type="spellStart"/>
      <w:r>
        <w:rPr>
          <w:rFonts w:ascii="Times New Roman" w:hAnsi="Times New Roman"/>
          <w:sz w:val="16"/>
          <w:szCs w:val="16"/>
        </w:rPr>
        <w:t>Raimbault</w:t>
      </w:r>
      <w:proofErr w:type="spellEnd"/>
      <w:r>
        <w:rPr>
          <w:rFonts w:ascii="Times New Roman" w:hAnsi="Times New Roman"/>
          <w:sz w:val="16"/>
          <w:szCs w:val="16"/>
        </w:rPr>
        <w:t xml:space="preserve">, J. (2021, b). Strong coupling between scales in a multi-scalar model of urban dynamics. </w:t>
      </w:r>
      <w:proofErr w:type="spellStart"/>
      <w:proofErr w:type="gramStart"/>
      <w:r>
        <w:rPr>
          <w:rFonts w:ascii="Times New Roman" w:hAnsi="Times New Roman"/>
          <w:i/>
          <w:sz w:val="16"/>
          <w:szCs w:val="16"/>
        </w:rPr>
        <w:t>arXiv</w:t>
      </w:r>
      <w:proofErr w:type="spellEnd"/>
      <w:proofErr w:type="gramEnd"/>
      <w:r>
        <w:rPr>
          <w:rFonts w:ascii="Times New Roman" w:hAnsi="Times New Roman"/>
          <w:i/>
          <w:sz w:val="16"/>
          <w:szCs w:val="16"/>
        </w:rPr>
        <w:t xml:space="preserve"> preprint arXiv:2101.12725</w:t>
      </w:r>
      <w:r>
        <w:rPr>
          <w:rFonts w:ascii="Times New Roman" w:hAnsi="Times New Roman"/>
          <w:sz w:val="16"/>
          <w:szCs w:val="16"/>
        </w:rPr>
        <w:t>.</w:t>
      </w:r>
    </w:p>
    <w:p w14:paraId="797C2720" w14:textId="77777777" w:rsidR="007123C6" w:rsidRPr="00D77CC1" w:rsidRDefault="00AB4B62">
      <w:pPr>
        <w:pStyle w:val="ISTE-paragraph"/>
        <w:spacing w:line="240" w:lineRule="auto"/>
        <w:ind w:firstLine="0"/>
        <w:rPr>
          <w:sz w:val="16"/>
          <w:szCs w:val="16"/>
          <w:lang w:val="en-US"/>
        </w:rPr>
      </w:pPr>
      <w:proofErr w:type="spellStart"/>
      <w:r>
        <w:rPr>
          <w:sz w:val="16"/>
          <w:szCs w:val="16"/>
        </w:rPr>
        <w:t>Reuillon</w:t>
      </w:r>
      <w:proofErr w:type="spellEnd"/>
      <w:r>
        <w:rPr>
          <w:sz w:val="16"/>
          <w:szCs w:val="16"/>
        </w:rPr>
        <w:t xml:space="preserve">, R., </w:t>
      </w:r>
      <w:proofErr w:type="spellStart"/>
      <w:r>
        <w:rPr>
          <w:sz w:val="16"/>
          <w:szCs w:val="16"/>
        </w:rPr>
        <w:t>Leclaire</w:t>
      </w:r>
      <w:proofErr w:type="spellEnd"/>
      <w:r>
        <w:rPr>
          <w:sz w:val="16"/>
          <w:szCs w:val="16"/>
        </w:rPr>
        <w:t>, M., &amp; Rey-</w:t>
      </w:r>
      <w:proofErr w:type="spellStart"/>
      <w:r>
        <w:rPr>
          <w:sz w:val="16"/>
          <w:szCs w:val="16"/>
        </w:rPr>
        <w:t>Coyrehourcq</w:t>
      </w:r>
      <w:proofErr w:type="spellEnd"/>
      <w:r>
        <w:rPr>
          <w:sz w:val="16"/>
          <w:szCs w:val="16"/>
        </w:rPr>
        <w:t xml:space="preserve">, S. (2013). </w:t>
      </w:r>
      <w:proofErr w:type="spellStart"/>
      <w:r w:rsidRPr="00D77CC1">
        <w:rPr>
          <w:sz w:val="16"/>
          <w:szCs w:val="16"/>
          <w:lang w:val="en-US"/>
        </w:rPr>
        <w:t>OpenMOLE</w:t>
      </w:r>
      <w:proofErr w:type="spellEnd"/>
      <w:r w:rsidRPr="00D77CC1">
        <w:rPr>
          <w:sz w:val="16"/>
          <w:szCs w:val="16"/>
          <w:lang w:val="en-US"/>
        </w:rPr>
        <w:t>, a workf</w:t>
      </w:r>
      <w:r w:rsidRPr="00D77CC1">
        <w:rPr>
          <w:sz w:val="16"/>
          <w:szCs w:val="16"/>
          <w:lang w:val="en-US"/>
        </w:rPr>
        <w:t xml:space="preserve">low engine specifically tailored for the distributed exploration of simulation models. </w:t>
      </w:r>
      <w:r w:rsidRPr="005D1975">
        <w:rPr>
          <w:i/>
          <w:sz w:val="16"/>
          <w:szCs w:val="16"/>
          <w:lang w:val="en-US"/>
          <w:rPrChange w:id="114" w:author="Denise" w:date="2023-07-12T11:44:00Z">
            <w:rPr>
              <w:sz w:val="16"/>
              <w:szCs w:val="16"/>
              <w:lang w:val="en-US"/>
            </w:rPr>
          </w:rPrChange>
        </w:rPr>
        <w:t>Future Generation Computer Systems</w:t>
      </w:r>
      <w:r w:rsidRPr="00D77CC1">
        <w:rPr>
          <w:sz w:val="16"/>
          <w:szCs w:val="16"/>
          <w:lang w:val="en-US"/>
        </w:rPr>
        <w:t>, 29(8), 1981-1990.</w:t>
      </w:r>
    </w:p>
    <w:p w14:paraId="2AF5F0C2" w14:textId="333F7DF8" w:rsidR="007123C6" w:rsidRPr="000434B0" w:rsidRDefault="00AB4B62">
      <w:pPr>
        <w:pStyle w:val="ISTE-paragraph"/>
        <w:spacing w:line="240" w:lineRule="auto"/>
        <w:ind w:firstLine="0"/>
        <w:rPr>
          <w:sz w:val="16"/>
          <w:szCs w:val="16"/>
          <w:lang w:val="en-US"/>
          <w:rPrChange w:id="115" w:author="Denise" w:date="2023-07-12T11:45:00Z">
            <w:rPr>
              <w:sz w:val="16"/>
              <w:szCs w:val="16"/>
            </w:rPr>
          </w:rPrChange>
        </w:rPr>
      </w:pPr>
      <w:proofErr w:type="spellStart"/>
      <w:r w:rsidRPr="00D77CC1">
        <w:rPr>
          <w:sz w:val="16"/>
          <w:szCs w:val="16"/>
          <w:lang w:val="en-US"/>
        </w:rPr>
        <w:t>Rozenblat</w:t>
      </w:r>
      <w:proofErr w:type="spellEnd"/>
      <w:r w:rsidRPr="00D77CC1">
        <w:rPr>
          <w:sz w:val="16"/>
          <w:szCs w:val="16"/>
          <w:lang w:val="en-US"/>
        </w:rPr>
        <w:t xml:space="preserve">, C., &amp; </w:t>
      </w:r>
      <w:proofErr w:type="spellStart"/>
      <w:r w:rsidRPr="00D77CC1">
        <w:rPr>
          <w:sz w:val="16"/>
          <w:szCs w:val="16"/>
          <w:lang w:val="en-US"/>
        </w:rPr>
        <w:t>Pumain</w:t>
      </w:r>
      <w:proofErr w:type="spellEnd"/>
      <w:r w:rsidRPr="00D77CC1">
        <w:rPr>
          <w:sz w:val="16"/>
          <w:szCs w:val="16"/>
          <w:lang w:val="en-US"/>
        </w:rPr>
        <w:t xml:space="preserve">, D. (2018). Conclusion: Toward a methodology for multi-scalar urban system policies. </w:t>
      </w:r>
      <w:proofErr w:type="gramStart"/>
      <w:ins w:id="116" w:author="Denise" w:date="2023-07-12T11:45:00Z">
        <w:r w:rsidR="000434B0">
          <w:rPr>
            <w:sz w:val="16"/>
            <w:szCs w:val="16"/>
            <w:lang w:val="en-US"/>
          </w:rPr>
          <w:t>in</w:t>
        </w:r>
        <w:proofErr w:type="gramEnd"/>
        <w:r w:rsidR="000434B0">
          <w:rPr>
            <w:sz w:val="16"/>
            <w:szCs w:val="16"/>
            <w:lang w:val="en-US"/>
          </w:rPr>
          <w:t xml:space="preserve"> </w:t>
        </w:r>
        <w:r w:rsidR="000434B0" w:rsidRPr="000434B0">
          <w:rPr>
            <w:sz w:val="16"/>
            <w:szCs w:val="16"/>
            <w:lang w:val="en-US"/>
          </w:rPr>
          <w:t xml:space="preserve">in </w:t>
        </w:r>
        <w:proofErr w:type="spellStart"/>
        <w:r w:rsidR="000434B0" w:rsidRPr="000434B0">
          <w:rPr>
            <w:sz w:val="16"/>
            <w:szCs w:val="16"/>
            <w:lang w:val="en-US"/>
          </w:rPr>
          <w:t>Rozenblat</w:t>
        </w:r>
        <w:proofErr w:type="spellEnd"/>
        <w:r w:rsidR="000434B0" w:rsidRPr="000434B0">
          <w:rPr>
            <w:sz w:val="16"/>
            <w:szCs w:val="16"/>
            <w:lang w:val="en-US"/>
          </w:rPr>
          <w:t xml:space="preserve"> C. </w:t>
        </w:r>
        <w:proofErr w:type="spellStart"/>
        <w:r w:rsidR="000434B0" w:rsidRPr="000434B0">
          <w:rPr>
            <w:sz w:val="16"/>
            <w:szCs w:val="16"/>
            <w:lang w:val="en-US"/>
          </w:rPr>
          <w:t>Pumain</w:t>
        </w:r>
        <w:proofErr w:type="spellEnd"/>
        <w:r w:rsidR="000434B0" w:rsidRPr="000434B0">
          <w:rPr>
            <w:sz w:val="16"/>
            <w:szCs w:val="16"/>
            <w:lang w:val="en-US"/>
          </w:rPr>
          <w:t xml:space="preserve"> D. Velasquez E. </w:t>
        </w:r>
      </w:ins>
      <w:r w:rsidRPr="000434B0">
        <w:rPr>
          <w:i/>
          <w:sz w:val="16"/>
          <w:szCs w:val="16"/>
          <w:lang w:val="en-US"/>
          <w:rPrChange w:id="117" w:author="Denise" w:date="2023-07-12T11:45:00Z">
            <w:rPr>
              <w:sz w:val="16"/>
              <w:szCs w:val="16"/>
            </w:rPr>
          </w:rPrChange>
        </w:rPr>
        <w:t>Intern</w:t>
      </w:r>
      <w:r w:rsidRPr="000434B0">
        <w:rPr>
          <w:i/>
          <w:sz w:val="16"/>
          <w:szCs w:val="16"/>
          <w:lang w:val="en-US"/>
          <w:rPrChange w:id="118" w:author="Denise" w:date="2023-07-12T11:45:00Z">
            <w:rPr>
              <w:sz w:val="16"/>
              <w:szCs w:val="16"/>
            </w:rPr>
          </w:rPrChange>
        </w:rPr>
        <w:t>ational and Transnational Perspectives on Urban Systems</w:t>
      </w:r>
      <w:r w:rsidRPr="000434B0">
        <w:rPr>
          <w:sz w:val="16"/>
          <w:szCs w:val="16"/>
          <w:lang w:val="en-US"/>
          <w:rPrChange w:id="119" w:author="Denise" w:date="2023-07-12T11:45:00Z">
            <w:rPr>
              <w:sz w:val="16"/>
              <w:szCs w:val="16"/>
            </w:rPr>
          </w:rPrChange>
        </w:rPr>
        <w:t xml:space="preserve">, </w:t>
      </w:r>
      <w:ins w:id="120" w:author="Denise" w:date="2023-07-12T11:46:00Z">
        <w:r w:rsidR="000434B0" w:rsidRPr="000434B0">
          <w:rPr>
            <w:sz w:val="16"/>
            <w:szCs w:val="16"/>
            <w:lang w:val="en-US"/>
          </w:rPr>
          <w:t>Singapore, Springer Nature</w:t>
        </w:r>
        <w:r w:rsidR="000434B0">
          <w:rPr>
            <w:sz w:val="16"/>
            <w:szCs w:val="16"/>
            <w:lang w:val="en-US"/>
          </w:rPr>
          <w:t xml:space="preserve">, </w:t>
        </w:r>
        <w:r w:rsidR="000434B0" w:rsidRPr="000434B0">
          <w:rPr>
            <w:sz w:val="16"/>
            <w:szCs w:val="16"/>
            <w:lang w:val="en-US"/>
          </w:rPr>
          <w:t xml:space="preserve">pp. IX-XVIII. </w:t>
        </w:r>
      </w:ins>
      <w:del w:id="121" w:author="Denise" w:date="2023-07-12T11:46:00Z">
        <w:r w:rsidRPr="000434B0" w:rsidDel="000434B0">
          <w:rPr>
            <w:sz w:val="16"/>
            <w:szCs w:val="16"/>
            <w:lang w:val="en-US"/>
            <w:rPrChange w:id="122" w:author="Denise" w:date="2023-07-12T11:45:00Z">
              <w:rPr>
                <w:sz w:val="16"/>
                <w:szCs w:val="16"/>
              </w:rPr>
            </w:rPrChange>
          </w:rPr>
          <w:delText>3</w:delText>
        </w:r>
        <w:r w:rsidRPr="000434B0" w:rsidDel="000434B0">
          <w:rPr>
            <w:sz w:val="16"/>
            <w:szCs w:val="16"/>
            <w:lang w:val="en-US"/>
            <w:rPrChange w:id="123" w:author="Denise" w:date="2023-07-12T11:45:00Z">
              <w:rPr>
                <w:sz w:val="16"/>
                <w:szCs w:val="16"/>
              </w:rPr>
            </w:rPrChange>
          </w:rPr>
          <w:delText>8</w:delText>
        </w:r>
        <w:r w:rsidRPr="000434B0" w:rsidDel="000434B0">
          <w:rPr>
            <w:sz w:val="16"/>
            <w:szCs w:val="16"/>
            <w:lang w:val="en-US"/>
            <w:rPrChange w:id="124" w:author="Denise" w:date="2023-07-12T11:45:00Z">
              <w:rPr>
                <w:sz w:val="16"/>
                <w:szCs w:val="16"/>
              </w:rPr>
            </w:rPrChange>
          </w:rPr>
          <w:delText>5</w:delText>
        </w:r>
        <w:r w:rsidRPr="000434B0" w:rsidDel="000434B0">
          <w:rPr>
            <w:sz w:val="16"/>
            <w:szCs w:val="16"/>
            <w:lang w:val="en-US"/>
            <w:rPrChange w:id="125" w:author="Denise" w:date="2023-07-12T11:45:00Z">
              <w:rPr>
                <w:sz w:val="16"/>
                <w:szCs w:val="16"/>
              </w:rPr>
            </w:rPrChange>
          </w:rPr>
          <w:delText>.</w:delText>
        </w:r>
      </w:del>
    </w:p>
    <w:p w14:paraId="38221F50" w14:textId="50629991" w:rsidR="007123C6" w:rsidRDefault="00AB4B62">
      <w:pPr>
        <w:pStyle w:val="ISTE-paragraph"/>
        <w:spacing w:line="240" w:lineRule="auto"/>
        <w:ind w:firstLine="0"/>
        <w:rPr>
          <w:sz w:val="16"/>
          <w:szCs w:val="16"/>
        </w:rPr>
      </w:pPr>
      <w:r>
        <w:rPr>
          <w:sz w:val="16"/>
          <w:szCs w:val="16"/>
        </w:rPr>
        <w:t xml:space="preserve">Schmitt, C. (2014). Modélisation de la dynamique des systèmes de peuplement: de </w:t>
      </w:r>
      <w:proofErr w:type="spellStart"/>
      <w:r>
        <w:rPr>
          <w:sz w:val="16"/>
          <w:szCs w:val="16"/>
        </w:rPr>
        <w:t>SimpopLocal</w:t>
      </w:r>
      <w:proofErr w:type="spellEnd"/>
      <w:r>
        <w:rPr>
          <w:sz w:val="16"/>
          <w:szCs w:val="16"/>
        </w:rPr>
        <w:t xml:space="preserve"> à </w:t>
      </w:r>
      <w:proofErr w:type="spellStart"/>
      <w:r>
        <w:rPr>
          <w:sz w:val="16"/>
          <w:szCs w:val="16"/>
        </w:rPr>
        <w:t>SimpopNet</w:t>
      </w:r>
      <w:proofErr w:type="spellEnd"/>
      <w:ins w:id="126" w:author="Denise" w:date="2023-07-12T11:47:00Z">
        <w:r w:rsidR="000434B0">
          <w:rPr>
            <w:sz w:val="16"/>
            <w:szCs w:val="16"/>
          </w:rPr>
          <w:t xml:space="preserve">. </w:t>
        </w:r>
      </w:ins>
      <w:del w:id="127" w:author="Denise" w:date="2023-07-12T11:47:00Z">
        <w:r w:rsidDel="000434B0">
          <w:rPr>
            <w:sz w:val="16"/>
            <w:szCs w:val="16"/>
          </w:rPr>
          <w:delText xml:space="preserve"> </w:delText>
        </w:r>
        <w:r w:rsidDel="000434B0">
          <w:rPr>
            <w:sz w:val="16"/>
            <w:szCs w:val="16"/>
          </w:rPr>
          <w:delText>(</w:delText>
        </w:r>
        <w:r w:rsidDel="000434B0">
          <w:rPr>
            <w:sz w:val="16"/>
            <w:szCs w:val="16"/>
          </w:rPr>
          <w:delText>D</w:delText>
        </w:r>
        <w:r w:rsidDel="000434B0">
          <w:rPr>
            <w:sz w:val="16"/>
            <w:szCs w:val="16"/>
          </w:rPr>
          <w:delText>o</w:delText>
        </w:r>
        <w:r w:rsidDel="000434B0">
          <w:rPr>
            <w:sz w:val="16"/>
            <w:szCs w:val="16"/>
          </w:rPr>
          <w:delText>c</w:delText>
        </w:r>
        <w:r w:rsidDel="000434B0">
          <w:rPr>
            <w:sz w:val="16"/>
            <w:szCs w:val="16"/>
          </w:rPr>
          <w:delText>t</w:delText>
        </w:r>
        <w:r w:rsidDel="000434B0">
          <w:rPr>
            <w:sz w:val="16"/>
            <w:szCs w:val="16"/>
          </w:rPr>
          <w:delText>o</w:delText>
        </w:r>
        <w:r w:rsidDel="000434B0">
          <w:rPr>
            <w:sz w:val="16"/>
            <w:szCs w:val="16"/>
          </w:rPr>
          <w:delText>r</w:delText>
        </w:r>
        <w:r w:rsidDel="000434B0">
          <w:rPr>
            <w:sz w:val="16"/>
            <w:szCs w:val="16"/>
          </w:rPr>
          <w:delText>a</w:delText>
        </w:r>
        <w:r w:rsidDel="000434B0">
          <w:rPr>
            <w:sz w:val="16"/>
            <w:szCs w:val="16"/>
          </w:rPr>
          <w:delText>l</w:delText>
        </w:r>
        <w:r w:rsidDel="000434B0">
          <w:rPr>
            <w:sz w:val="16"/>
            <w:szCs w:val="16"/>
          </w:rPr>
          <w:delText xml:space="preserve"> </w:delText>
        </w:r>
        <w:r w:rsidDel="000434B0">
          <w:rPr>
            <w:sz w:val="16"/>
            <w:szCs w:val="16"/>
          </w:rPr>
          <w:delText>d</w:delText>
        </w:r>
        <w:r w:rsidDel="000434B0">
          <w:rPr>
            <w:sz w:val="16"/>
            <w:szCs w:val="16"/>
          </w:rPr>
          <w:delText>i</w:delText>
        </w:r>
        <w:r w:rsidDel="000434B0">
          <w:rPr>
            <w:sz w:val="16"/>
            <w:szCs w:val="16"/>
          </w:rPr>
          <w:delText>s</w:delText>
        </w:r>
        <w:r w:rsidDel="000434B0">
          <w:rPr>
            <w:sz w:val="16"/>
            <w:szCs w:val="16"/>
          </w:rPr>
          <w:delText>s</w:delText>
        </w:r>
        <w:r w:rsidDel="000434B0">
          <w:rPr>
            <w:sz w:val="16"/>
            <w:szCs w:val="16"/>
          </w:rPr>
          <w:delText>e</w:delText>
        </w:r>
        <w:r w:rsidDel="000434B0">
          <w:rPr>
            <w:sz w:val="16"/>
            <w:szCs w:val="16"/>
          </w:rPr>
          <w:delText>r</w:delText>
        </w:r>
        <w:r w:rsidDel="000434B0">
          <w:rPr>
            <w:sz w:val="16"/>
            <w:szCs w:val="16"/>
          </w:rPr>
          <w:delText>t</w:delText>
        </w:r>
        <w:r w:rsidDel="000434B0">
          <w:rPr>
            <w:sz w:val="16"/>
            <w:szCs w:val="16"/>
          </w:rPr>
          <w:delText>a</w:delText>
        </w:r>
        <w:r w:rsidDel="000434B0">
          <w:rPr>
            <w:sz w:val="16"/>
            <w:szCs w:val="16"/>
          </w:rPr>
          <w:delText>t</w:delText>
        </w:r>
        <w:r w:rsidDel="000434B0">
          <w:rPr>
            <w:sz w:val="16"/>
            <w:szCs w:val="16"/>
          </w:rPr>
          <w:delText>i</w:delText>
        </w:r>
        <w:r w:rsidDel="000434B0">
          <w:rPr>
            <w:sz w:val="16"/>
            <w:szCs w:val="16"/>
          </w:rPr>
          <w:delText>o</w:delText>
        </w:r>
        <w:r w:rsidDel="000434B0">
          <w:rPr>
            <w:sz w:val="16"/>
            <w:szCs w:val="16"/>
          </w:rPr>
          <w:delText>n</w:delText>
        </w:r>
        <w:r w:rsidDel="000434B0">
          <w:rPr>
            <w:sz w:val="16"/>
            <w:szCs w:val="16"/>
          </w:rPr>
          <w:delText>,</w:delText>
        </w:r>
        <w:r w:rsidDel="000434B0">
          <w:rPr>
            <w:sz w:val="16"/>
            <w:szCs w:val="16"/>
          </w:rPr>
          <w:delText xml:space="preserve"> </w:delText>
        </w:r>
      </w:del>
      <w:r>
        <w:rPr>
          <w:sz w:val="16"/>
          <w:szCs w:val="16"/>
        </w:rPr>
        <w:t xml:space="preserve">Université </w:t>
      </w:r>
      <w:ins w:id="128" w:author="Denise" w:date="2023-07-12T11:47:00Z">
        <w:r w:rsidR="000434B0">
          <w:rPr>
            <w:sz w:val="16"/>
            <w:szCs w:val="16"/>
          </w:rPr>
          <w:t xml:space="preserve">Paris 1 </w:t>
        </w:r>
      </w:ins>
      <w:r>
        <w:rPr>
          <w:sz w:val="16"/>
          <w:szCs w:val="16"/>
        </w:rPr>
        <w:t>Panthéon-Sorbonne</w:t>
      </w:r>
      <w:ins w:id="129" w:author="Denise" w:date="2023-07-12T11:47:00Z">
        <w:r w:rsidR="000434B0">
          <w:rPr>
            <w:sz w:val="16"/>
            <w:szCs w:val="16"/>
          </w:rPr>
          <w:t>, thèse de doctorat</w:t>
        </w:r>
      </w:ins>
      <w:del w:id="130" w:author="Denise" w:date="2023-07-12T11:47:00Z">
        <w:r w:rsidDel="000434B0">
          <w:rPr>
            <w:sz w:val="16"/>
            <w:szCs w:val="16"/>
          </w:rPr>
          <w:delText>-</w:delText>
        </w:r>
        <w:r w:rsidDel="000434B0">
          <w:rPr>
            <w:sz w:val="16"/>
            <w:szCs w:val="16"/>
          </w:rPr>
          <w:delText>P</w:delText>
        </w:r>
        <w:r w:rsidDel="000434B0">
          <w:rPr>
            <w:sz w:val="16"/>
            <w:szCs w:val="16"/>
          </w:rPr>
          <w:delText>a</w:delText>
        </w:r>
        <w:r w:rsidDel="000434B0">
          <w:rPr>
            <w:sz w:val="16"/>
            <w:szCs w:val="16"/>
          </w:rPr>
          <w:delText>r</w:delText>
        </w:r>
        <w:r w:rsidDel="000434B0">
          <w:rPr>
            <w:sz w:val="16"/>
            <w:szCs w:val="16"/>
          </w:rPr>
          <w:delText>i</w:delText>
        </w:r>
        <w:r w:rsidDel="000434B0">
          <w:rPr>
            <w:sz w:val="16"/>
            <w:szCs w:val="16"/>
          </w:rPr>
          <w:delText>s</w:delText>
        </w:r>
        <w:r w:rsidDel="000434B0">
          <w:rPr>
            <w:sz w:val="16"/>
            <w:szCs w:val="16"/>
          </w:rPr>
          <w:delText xml:space="preserve"> </w:delText>
        </w:r>
        <w:r w:rsidDel="000434B0">
          <w:rPr>
            <w:sz w:val="16"/>
            <w:szCs w:val="16"/>
          </w:rPr>
          <w:delText>I</w:delText>
        </w:r>
        <w:r w:rsidDel="000434B0">
          <w:rPr>
            <w:sz w:val="16"/>
            <w:szCs w:val="16"/>
          </w:rPr>
          <w:delText>)</w:delText>
        </w:r>
      </w:del>
      <w:r>
        <w:rPr>
          <w:sz w:val="16"/>
          <w:szCs w:val="16"/>
        </w:rPr>
        <w:t>.</w:t>
      </w:r>
    </w:p>
    <w:p w14:paraId="10181BEE" w14:textId="77777777" w:rsidR="007123C6" w:rsidRPr="00D77CC1" w:rsidRDefault="00AB4B62">
      <w:pPr>
        <w:pStyle w:val="ISTE-paragraph"/>
        <w:spacing w:line="240" w:lineRule="auto"/>
        <w:ind w:firstLine="0"/>
        <w:rPr>
          <w:sz w:val="16"/>
          <w:szCs w:val="16"/>
          <w:lang w:val="en-US"/>
        </w:rPr>
      </w:pPr>
      <w:proofErr w:type="spellStart"/>
      <w:r w:rsidRPr="00D77CC1">
        <w:rPr>
          <w:sz w:val="16"/>
          <w:szCs w:val="16"/>
          <w:lang w:val="en-US"/>
        </w:rPr>
        <w:t>Tisue</w:t>
      </w:r>
      <w:proofErr w:type="spellEnd"/>
      <w:r w:rsidRPr="00D77CC1">
        <w:rPr>
          <w:sz w:val="16"/>
          <w:szCs w:val="16"/>
          <w:lang w:val="en-US"/>
        </w:rPr>
        <w:t>, S., &amp; Wilensky, U. (</w:t>
      </w:r>
      <w:r w:rsidRPr="00D77CC1">
        <w:rPr>
          <w:sz w:val="16"/>
          <w:szCs w:val="16"/>
          <w:lang w:val="en-US"/>
        </w:rPr>
        <w:t xml:space="preserve">2004, May). </w:t>
      </w:r>
      <w:proofErr w:type="spellStart"/>
      <w:r w:rsidRPr="00D77CC1">
        <w:rPr>
          <w:sz w:val="16"/>
          <w:szCs w:val="16"/>
          <w:lang w:val="en-US"/>
        </w:rPr>
        <w:t>Netlogo</w:t>
      </w:r>
      <w:proofErr w:type="spellEnd"/>
      <w:r w:rsidRPr="00D77CC1">
        <w:rPr>
          <w:sz w:val="16"/>
          <w:szCs w:val="16"/>
          <w:lang w:val="en-US"/>
        </w:rPr>
        <w:t xml:space="preserve">: A simple environment for modeling complexity. In </w:t>
      </w:r>
      <w:r w:rsidRPr="000434B0">
        <w:rPr>
          <w:i/>
          <w:sz w:val="16"/>
          <w:szCs w:val="16"/>
          <w:lang w:val="en-US"/>
          <w:rPrChange w:id="131" w:author="Denise" w:date="2023-07-12T11:47:00Z">
            <w:rPr>
              <w:sz w:val="16"/>
              <w:szCs w:val="16"/>
              <w:lang w:val="en-US"/>
            </w:rPr>
          </w:rPrChange>
        </w:rPr>
        <w:t>International conference on complex systems</w:t>
      </w:r>
      <w:r w:rsidRPr="00D77CC1">
        <w:rPr>
          <w:sz w:val="16"/>
          <w:szCs w:val="16"/>
          <w:lang w:val="en-US"/>
        </w:rPr>
        <w:t xml:space="preserve"> (Vol. 21, pp. 16-21).</w:t>
      </w:r>
    </w:p>
    <w:p w14:paraId="07F4211A" w14:textId="77777777" w:rsidR="007123C6" w:rsidRPr="00D77CC1" w:rsidRDefault="00AB4B62">
      <w:pPr>
        <w:pStyle w:val="ISTE-paragraph"/>
        <w:spacing w:line="240" w:lineRule="auto"/>
        <w:ind w:firstLine="0"/>
        <w:rPr>
          <w:sz w:val="16"/>
          <w:szCs w:val="16"/>
          <w:lang w:val="en-US"/>
        </w:rPr>
      </w:pPr>
      <w:proofErr w:type="spellStart"/>
      <w:r w:rsidRPr="00D77CC1">
        <w:rPr>
          <w:sz w:val="16"/>
          <w:szCs w:val="16"/>
          <w:lang w:val="en-US"/>
        </w:rPr>
        <w:t>Volberda</w:t>
      </w:r>
      <w:proofErr w:type="spellEnd"/>
      <w:r w:rsidRPr="00D77CC1">
        <w:rPr>
          <w:sz w:val="16"/>
          <w:szCs w:val="16"/>
          <w:lang w:val="en-US"/>
        </w:rPr>
        <w:t>, H. W., &amp; Lewin, A. Y. (2003). Co‐evolutionary dynamics within and between firms: From evolution to co‐evolutio</w:t>
      </w:r>
      <w:r w:rsidRPr="00D77CC1">
        <w:rPr>
          <w:sz w:val="16"/>
          <w:szCs w:val="16"/>
          <w:lang w:val="en-US"/>
        </w:rPr>
        <w:t xml:space="preserve">n. </w:t>
      </w:r>
      <w:r w:rsidRPr="000434B0">
        <w:rPr>
          <w:i/>
          <w:sz w:val="16"/>
          <w:szCs w:val="16"/>
          <w:lang w:val="en-US"/>
          <w:rPrChange w:id="132" w:author="Denise" w:date="2023-07-12T11:47:00Z">
            <w:rPr>
              <w:sz w:val="16"/>
              <w:szCs w:val="16"/>
              <w:lang w:val="en-US"/>
            </w:rPr>
          </w:rPrChange>
        </w:rPr>
        <w:t>Journal of management studies</w:t>
      </w:r>
      <w:r w:rsidRPr="00D77CC1">
        <w:rPr>
          <w:sz w:val="16"/>
          <w:szCs w:val="16"/>
          <w:lang w:val="en-US"/>
        </w:rPr>
        <w:t>, 40(8), 2111-2136.</w:t>
      </w:r>
    </w:p>
    <w:p w14:paraId="3BA6994B" w14:textId="77777777" w:rsidR="007123C6" w:rsidRPr="00D77CC1" w:rsidRDefault="00AB4B62">
      <w:pPr>
        <w:pStyle w:val="ISTE-paragraph"/>
        <w:spacing w:line="240" w:lineRule="auto"/>
        <w:ind w:firstLine="0"/>
        <w:rPr>
          <w:sz w:val="16"/>
          <w:szCs w:val="16"/>
          <w:lang w:val="en-US"/>
        </w:rPr>
      </w:pPr>
      <w:r w:rsidRPr="00D77CC1">
        <w:rPr>
          <w:sz w:val="16"/>
          <w:szCs w:val="16"/>
          <w:lang w:val="en-US"/>
        </w:rPr>
        <w:t xml:space="preserve">West, G.B. (2017). </w:t>
      </w:r>
      <w:r w:rsidRPr="000434B0">
        <w:rPr>
          <w:i/>
          <w:sz w:val="16"/>
          <w:szCs w:val="16"/>
          <w:lang w:val="en-US"/>
          <w:rPrChange w:id="133" w:author="Denise" w:date="2023-07-12T11:47:00Z">
            <w:rPr>
              <w:sz w:val="16"/>
              <w:szCs w:val="16"/>
              <w:lang w:val="en-US"/>
            </w:rPr>
          </w:rPrChange>
        </w:rPr>
        <w:t>Scale: the universal laws of growth, innovation, sustainability, and the pace of life in organisms, cities, economies, and companies</w:t>
      </w:r>
      <w:r w:rsidRPr="00D77CC1">
        <w:rPr>
          <w:sz w:val="16"/>
          <w:szCs w:val="16"/>
          <w:lang w:val="en-US"/>
        </w:rPr>
        <w:t>. Penguin, New York.</w:t>
      </w:r>
    </w:p>
    <w:p w14:paraId="0153AA97" w14:textId="77777777" w:rsidR="007123C6" w:rsidRPr="00D77CC1" w:rsidRDefault="00AB4B62">
      <w:pPr>
        <w:pStyle w:val="ISTE-paragraph"/>
        <w:spacing w:line="240" w:lineRule="auto"/>
        <w:ind w:firstLine="0"/>
        <w:rPr>
          <w:sz w:val="16"/>
          <w:szCs w:val="16"/>
          <w:lang w:val="en-US"/>
        </w:rPr>
      </w:pPr>
      <w:proofErr w:type="spellStart"/>
      <w:r w:rsidRPr="00D77CC1">
        <w:rPr>
          <w:sz w:val="16"/>
          <w:szCs w:val="16"/>
          <w:lang w:val="en-US"/>
        </w:rPr>
        <w:t>Xie</w:t>
      </w:r>
      <w:proofErr w:type="spellEnd"/>
      <w:r w:rsidRPr="00D77CC1">
        <w:rPr>
          <w:sz w:val="16"/>
          <w:szCs w:val="16"/>
          <w:lang w:val="en-US"/>
        </w:rPr>
        <w:t xml:space="preserve">, F., &amp; Levinson, D. (2009). </w:t>
      </w:r>
      <w:r w:rsidRPr="00D77CC1">
        <w:rPr>
          <w:sz w:val="16"/>
          <w:szCs w:val="16"/>
          <w:lang w:val="en-US"/>
        </w:rPr>
        <w:t xml:space="preserve">Topological evolution of surface transportation networks. </w:t>
      </w:r>
      <w:r w:rsidRPr="000434B0">
        <w:rPr>
          <w:i/>
          <w:sz w:val="16"/>
          <w:szCs w:val="16"/>
          <w:lang w:val="en-US"/>
          <w:rPrChange w:id="134" w:author="Denise" w:date="2023-07-12T11:48:00Z">
            <w:rPr>
              <w:sz w:val="16"/>
              <w:szCs w:val="16"/>
              <w:lang w:val="en-US"/>
            </w:rPr>
          </w:rPrChange>
        </w:rPr>
        <w:t>Computers, Environment and Urban Systems,</w:t>
      </w:r>
      <w:r w:rsidRPr="00D77CC1">
        <w:rPr>
          <w:sz w:val="16"/>
          <w:szCs w:val="16"/>
          <w:lang w:val="en-US"/>
        </w:rPr>
        <w:t xml:space="preserve"> 33(3), 211-223.</w:t>
      </w:r>
    </w:p>
    <w:p w14:paraId="01C41C41" w14:textId="77777777" w:rsidR="007123C6" w:rsidRDefault="00AB4B62">
      <w:pPr>
        <w:pStyle w:val="Standard"/>
        <w:spacing w:line="240" w:lineRule="auto"/>
        <w:rPr>
          <w:rFonts w:ascii="Times New Roman" w:hAnsi="Times New Roman"/>
          <w:sz w:val="16"/>
          <w:szCs w:val="16"/>
        </w:rPr>
      </w:pPr>
      <w:r>
        <w:rPr>
          <w:rFonts w:ascii="Times New Roman" w:hAnsi="Times New Roman"/>
          <w:sz w:val="16"/>
          <w:szCs w:val="16"/>
        </w:rPr>
        <w:t xml:space="preserve">Xu, G., Xu, Z., </w:t>
      </w:r>
      <w:proofErr w:type="gramStart"/>
      <w:r>
        <w:rPr>
          <w:rFonts w:ascii="Times New Roman" w:hAnsi="Times New Roman"/>
          <w:sz w:val="16"/>
          <w:szCs w:val="16"/>
        </w:rPr>
        <w:t>Gu</w:t>
      </w:r>
      <w:proofErr w:type="gramEnd"/>
      <w:r>
        <w:rPr>
          <w:rFonts w:ascii="Times New Roman" w:hAnsi="Times New Roman"/>
          <w:sz w:val="16"/>
          <w:szCs w:val="16"/>
        </w:rPr>
        <w:t>, Y., Lei, W., Pan, Y., Liu, J., &amp; Jiao, L. (2020). Scaling laws in intra-urban systems and over time at the district leve</w:t>
      </w:r>
      <w:r>
        <w:rPr>
          <w:rFonts w:ascii="Times New Roman" w:hAnsi="Times New Roman"/>
          <w:sz w:val="16"/>
          <w:szCs w:val="16"/>
        </w:rPr>
        <w:t xml:space="preserve">l in Shanghai, China. </w:t>
      </w:r>
      <w:proofErr w:type="spellStart"/>
      <w:r>
        <w:rPr>
          <w:rFonts w:ascii="Times New Roman" w:hAnsi="Times New Roman"/>
          <w:i/>
          <w:sz w:val="16"/>
          <w:szCs w:val="16"/>
        </w:rPr>
        <w:t>Physica</w:t>
      </w:r>
      <w:proofErr w:type="spellEnd"/>
      <w:r>
        <w:rPr>
          <w:rFonts w:ascii="Times New Roman" w:hAnsi="Times New Roman"/>
          <w:i/>
          <w:sz w:val="16"/>
          <w:szCs w:val="16"/>
        </w:rPr>
        <w:t xml:space="preserve"> A: Statistical Mechanics and its Applications</w:t>
      </w:r>
      <w:r>
        <w:rPr>
          <w:rFonts w:ascii="Times New Roman" w:hAnsi="Times New Roman"/>
          <w:sz w:val="16"/>
          <w:szCs w:val="16"/>
        </w:rPr>
        <w:t xml:space="preserve">, </w:t>
      </w:r>
      <w:r>
        <w:rPr>
          <w:rFonts w:ascii="Times New Roman" w:hAnsi="Times New Roman"/>
          <w:i/>
          <w:sz w:val="16"/>
          <w:szCs w:val="16"/>
        </w:rPr>
        <w:t>560</w:t>
      </w:r>
      <w:r>
        <w:rPr>
          <w:rFonts w:ascii="Times New Roman" w:hAnsi="Times New Roman"/>
          <w:sz w:val="16"/>
          <w:szCs w:val="16"/>
        </w:rPr>
        <w:t>, 125162.</w:t>
      </w:r>
    </w:p>
    <w:p w14:paraId="5B7CA255" w14:textId="77777777" w:rsidR="007123C6" w:rsidRDefault="00AB4B62">
      <w:pPr>
        <w:pStyle w:val="ISTE-paragraph"/>
        <w:spacing w:line="240" w:lineRule="auto"/>
        <w:ind w:firstLine="0"/>
        <w:rPr>
          <w:sz w:val="16"/>
          <w:szCs w:val="16"/>
        </w:rPr>
      </w:pPr>
      <w:proofErr w:type="spellStart"/>
      <w:r w:rsidRPr="00D77CC1">
        <w:rPr>
          <w:sz w:val="16"/>
          <w:szCs w:val="16"/>
          <w:lang w:val="en-US"/>
        </w:rPr>
        <w:t>Yerra</w:t>
      </w:r>
      <w:proofErr w:type="spellEnd"/>
      <w:r w:rsidRPr="00D77CC1">
        <w:rPr>
          <w:sz w:val="16"/>
          <w:szCs w:val="16"/>
          <w:lang w:val="en-US"/>
        </w:rPr>
        <w:t xml:space="preserve">, B. M., &amp; Levinson, D. M. (2005). The emergence of hierarchy in transportation networks. </w:t>
      </w:r>
      <w:r w:rsidRPr="000434B0">
        <w:rPr>
          <w:i/>
          <w:sz w:val="16"/>
          <w:szCs w:val="16"/>
          <w:rPrChange w:id="135" w:author="Denise" w:date="2023-07-12T11:48:00Z">
            <w:rPr>
              <w:sz w:val="16"/>
              <w:szCs w:val="16"/>
            </w:rPr>
          </w:rPrChange>
        </w:rPr>
        <w:t xml:space="preserve">The </w:t>
      </w:r>
      <w:proofErr w:type="spellStart"/>
      <w:r w:rsidRPr="000434B0">
        <w:rPr>
          <w:i/>
          <w:sz w:val="16"/>
          <w:szCs w:val="16"/>
          <w:rPrChange w:id="136" w:author="Denise" w:date="2023-07-12T11:48:00Z">
            <w:rPr>
              <w:sz w:val="16"/>
              <w:szCs w:val="16"/>
            </w:rPr>
          </w:rPrChange>
        </w:rPr>
        <w:t>Annals</w:t>
      </w:r>
      <w:proofErr w:type="spellEnd"/>
      <w:r w:rsidRPr="000434B0">
        <w:rPr>
          <w:i/>
          <w:sz w:val="16"/>
          <w:szCs w:val="16"/>
          <w:rPrChange w:id="137" w:author="Denise" w:date="2023-07-12T11:48:00Z">
            <w:rPr>
              <w:sz w:val="16"/>
              <w:szCs w:val="16"/>
            </w:rPr>
          </w:rPrChange>
        </w:rPr>
        <w:t xml:space="preserve"> of </w:t>
      </w:r>
      <w:proofErr w:type="spellStart"/>
      <w:r w:rsidRPr="000434B0">
        <w:rPr>
          <w:i/>
          <w:sz w:val="16"/>
          <w:szCs w:val="16"/>
          <w:rPrChange w:id="138" w:author="Denise" w:date="2023-07-12T11:48:00Z">
            <w:rPr>
              <w:sz w:val="16"/>
              <w:szCs w:val="16"/>
            </w:rPr>
          </w:rPrChange>
        </w:rPr>
        <w:t>Regional</w:t>
      </w:r>
      <w:proofErr w:type="spellEnd"/>
      <w:r w:rsidRPr="000434B0">
        <w:rPr>
          <w:i/>
          <w:sz w:val="16"/>
          <w:szCs w:val="16"/>
          <w:rPrChange w:id="139" w:author="Denise" w:date="2023-07-12T11:48:00Z">
            <w:rPr>
              <w:sz w:val="16"/>
              <w:szCs w:val="16"/>
            </w:rPr>
          </w:rPrChange>
        </w:rPr>
        <w:t xml:space="preserve"> Science</w:t>
      </w:r>
      <w:r>
        <w:rPr>
          <w:sz w:val="16"/>
          <w:szCs w:val="16"/>
        </w:rPr>
        <w:t>, 39(3), 541-553.</w:t>
      </w:r>
      <w:bookmarkStart w:id="140" w:name="_GoBack"/>
      <w:bookmarkEnd w:id="140"/>
    </w:p>
    <w:sectPr w:rsidR="007123C6" w:rsidSect="00367A68">
      <w:headerReference w:type="even" r:id="rId16"/>
      <w:headerReference w:type="default" r:id="rId17"/>
      <w:footerReference w:type="first" r:id="rId18"/>
      <w:pgSz w:w="11906" w:h="16838"/>
      <w:pgMar w:top="3232" w:right="2552" w:bottom="3232" w:left="2552" w:header="2665" w:footer="2665" w:gutter="0"/>
      <w:cols w:space="720"/>
      <w:titlePg/>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2" w:author="Denise" w:date="2023-07-12T11:16:00Z" w:initials="D">
    <w:p w14:paraId="48DFD76D" w14:textId="04D302B8" w:rsidR="00DD2928" w:rsidRPr="00DD2928" w:rsidRDefault="00DD2928">
      <w:pPr>
        <w:pStyle w:val="Commentaire"/>
        <w:rPr>
          <w:lang w:val="fr-FR"/>
        </w:rPr>
      </w:pPr>
      <w:r>
        <w:rPr>
          <w:rStyle w:val="Marquedecommentaire"/>
        </w:rPr>
        <w:annotationRef/>
      </w:r>
      <w:r w:rsidRPr="00DD2928">
        <w:rPr>
          <w:lang w:val="fr-FR"/>
        </w:rPr>
        <w:t>il manqué un morceau de phrase que je ne devine pas, il faut demander à l’auteur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8DFD76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7FC201" w14:textId="77777777" w:rsidR="00AB4B62" w:rsidRDefault="00AB4B62">
      <w:pPr>
        <w:spacing w:line="240" w:lineRule="auto"/>
      </w:pPr>
      <w:r>
        <w:separator/>
      </w:r>
    </w:p>
  </w:endnote>
  <w:endnote w:type="continuationSeparator" w:id="0">
    <w:p w14:paraId="38499445" w14:textId="77777777" w:rsidR="00AB4B62" w:rsidRDefault="00AB4B6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DejaVu Sans">
    <w:altName w:val="Verdana"/>
    <w:charset w:val="00"/>
    <w:family w:val="auto"/>
    <w:pitch w:val="variable"/>
  </w:font>
  <w:font w:name="Liberation Sans">
    <w:altName w:val="Arial"/>
    <w:charset w:val="00"/>
    <w:family w:val="roman"/>
    <w:pitch w:val="variable"/>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OpenSymbol">
    <w:altName w:val="Calibri"/>
    <w:charset w:val="02"/>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865A9B" w14:textId="7B6BD8AA" w:rsidR="004D489E" w:rsidRDefault="00367A68">
    <w:pPr>
      <w:pStyle w:val="ISTE-Footnote"/>
      <w:jc w:val="center"/>
    </w:pPr>
    <w:r w:rsidRPr="003F3EBD">
      <w:rPr>
        <w:i/>
        <w:color w:val="262626" w:themeColor="text1" w:themeTint="D9"/>
      </w:rPr>
      <w:t>Centralités et hiérarchies des réseaux et des territoires</w:t>
    </w:r>
    <w:proofErr w:type="gramStart"/>
    <w:r>
      <w:rPr>
        <w:color w:val="262626"/>
      </w:rPr>
      <w:t>,</w:t>
    </w:r>
    <w:proofErr w:type="gramEnd"/>
    <w:r>
      <w:rPr>
        <w:color w:val="262626"/>
      </w:rPr>
      <w:br/>
      <w:t xml:space="preserve">coordonné par Julie Fen-Chong. </w:t>
    </w:r>
    <w:r>
      <w:rPr>
        <w:rStyle w:val="Appelnotedebasdep"/>
        <w:color w:val="262626"/>
      </w:rPr>
      <w:t>© ISTE E</w:t>
    </w:r>
    <w:proofErr w:type="gramStart"/>
    <w:r>
      <w:rPr>
        <w:color w:val="262626"/>
      </w:rPr>
      <w:t>ditions</w:t>
    </w:r>
    <w:proofErr w:type="gramEnd"/>
    <w:r>
      <w:rPr>
        <w:rStyle w:val="Appelnotedebasdep"/>
        <w:color w:val="262626"/>
      </w:rPr>
      <w:t xml:space="preserve"> </w:t>
    </w:r>
    <w:r>
      <w:rPr>
        <w:color w:val="262626"/>
      </w:rPr>
      <w:t>2023</w:t>
    </w:r>
    <w:r>
      <w:rPr>
        <w:rStyle w:val="Appelnotedebasdep"/>
        <w:color w:val="262626"/>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0374CB" w14:textId="77777777" w:rsidR="00AB4B62" w:rsidRDefault="00AB4B62">
      <w:pPr>
        <w:spacing w:line="240" w:lineRule="auto"/>
      </w:pPr>
      <w:r>
        <w:rPr>
          <w:color w:val="000000"/>
        </w:rPr>
        <w:separator/>
      </w:r>
    </w:p>
  </w:footnote>
  <w:footnote w:type="continuationSeparator" w:id="0">
    <w:p w14:paraId="53EC573E" w14:textId="77777777" w:rsidR="00AB4B62" w:rsidRDefault="00AB4B62">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732871" w14:textId="66D66D3B" w:rsidR="004D489E" w:rsidRDefault="00AB4B62">
    <w:pPr>
      <w:pStyle w:val="ISTE-Header-evenpage"/>
    </w:pPr>
    <w:r>
      <w:fldChar w:fldCharType="begin"/>
    </w:r>
    <w:r>
      <w:instrText xml:space="preserve"> PAGE </w:instrText>
    </w:r>
    <w:r>
      <w:fldChar w:fldCharType="separate"/>
    </w:r>
    <w:r w:rsidR="000434B0">
      <w:rPr>
        <w:noProof/>
      </w:rPr>
      <w:t>26</w:t>
    </w:r>
    <w:r>
      <w:fldChar w:fldCharType="end"/>
    </w:r>
    <w:r>
      <w:t xml:space="preserve">    </w:t>
    </w:r>
    <w:r w:rsidR="00367A68" w:rsidRPr="009A3557">
      <w:rPr>
        <w:noProof/>
      </w:rPr>
      <w:t>Centralités et hiérarchies des réseaux et des territoires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64D468" w14:textId="56768668" w:rsidR="004D489E" w:rsidRDefault="00367A68">
    <w:pPr>
      <w:pStyle w:val="ISTE-Header-oddpage"/>
    </w:pPr>
    <w:r w:rsidRPr="00367A68">
      <w:t xml:space="preserve">Hiérarchies et processus de </w:t>
    </w:r>
    <w:proofErr w:type="spellStart"/>
    <w:r w:rsidRPr="00367A68">
      <w:t>co-évolution</w:t>
    </w:r>
    <w:proofErr w:type="spellEnd"/>
    <w:r w:rsidRPr="00367A68">
      <w:t xml:space="preserve"> dans les systèmes urbains</w:t>
    </w:r>
    <w:r>
      <w:t xml:space="preserve">     </w:t>
    </w:r>
    <w:r>
      <w:fldChar w:fldCharType="begin"/>
    </w:r>
    <w:r>
      <w:instrText xml:space="preserve"> PAGE </w:instrText>
    </w:r>
    <w:r>
      <w:fldChar w:fldCharType="separate"/>
    </w:r>
    <w:r w:rsidR="000434B0">
      <w:rPr>
        <w:noProof/>
      </w:rPr>
      <w:t>25</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577E79"/>
    <w:multiLevelType w:val="multilevel"/>
    <w:tmpl w:val="5DDAFC08"/>
    <w:styleLink w:val="WWNum1"/>
    <w:lvl w:ilvl="0">
      <w:numFmt w:val="bullet"/>
      <w:lvlText w:val="–"/>
      <w:lvlJc w:val="left"/>
      <w:pPr>
        <w:ind w:left="0" w:firstLine="284"/>
      </w:pPr>
      <w:rPr>
        <w:position w:val="0"/>
        <w:vertAlign w:val="baseline"/>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CC75ED6"/>
    <w:multiLevelType w:val="multilevel"/>
    <w:tmpl w:val="EF507B62"/>
    <w:styleLink w:val="WWNum22"/>
    <w:lvl w:ilvl="0">
      <w:numFmt w:val="bullet"/>
      <w:lvlText w:val="–"/>
      <w:lvlJc w:val="left"/>
      <w:pPr>
        <w:ind w:left="0" w:firstLine="284"/>
      </w:pPr>
      <w:rPr>
        <w:position w:val="0"/>
        <w:vertAlign w:val="baseline"/>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FA723B8"/>
    <w:multiLevelType w:val="multilevel"/>
    <w:tmpl w:val="F806A768"/>
    <w:styleLink w:val="WWNum3"/>
    <w:lvl w:ilvl="0">
      <w:numFmt w:val="bullet"/>
      <w:lvlText w:val="-"/>
      <w:lvlJc w:val="left"/>
      <w:pPr>
        <w:ind w:left="644" w:hanging="360"/>
      </w:pPr>
      <w:rPr>
        <w:rFonts w:eastAsia="Times New Roman" w:cs="Times New Roman"/>
      </w:rPr>
    </w:lvl>
    <w:lvl w:ilvl="1">
      <w:numFmt w:val="bullet"/>
      <w:lvlText w:val="o"/>
      <w:lvlJc w:val="left"/>
      <w:pPr>
        <w:ind w:left="1364" w:hanging="360"/>
      </w:pPr>
      <w:rPr>
        <w:rFonts w:cs="Courier New"/>
      </w:rPr>
    </w:lvl>
    <w:lvl w:ilvl="2">
      <w:numFmt w:val="bullet"/>
      <w:lvlText w:val=""/>
      <w:lvlJc w:val="left"/>
      <w:pPr>
        <w:ind w:left="2084" w:hanging="360"/>
      </w:pPr>
    </w:lvl>
    <w:lvl w:ilvl="3">
      <w:numFmt w:val="bullet"/>
      <w:lvlText w:val=""/>
      <w:lvlJc w:val="left"/>
      <w:pPr>
        <w:ind w:left="2804" w:hanging="360"/>
      </w:pPr>
    </w:lvl>
    <w:lvl w:ilvl="4">
      <w:numFmt w:val="bullet"/>
      <w:lvlText w:val="o"/>
      <w:lvlJc w:val="left"/>
      <w:pPr>
        <w:ind w:left="3524" w:hanging="360"/>
      </w:pPr>
      <w:rPr>
        <w:rFonts w:cs="Courier New"/>
      </w:rPr>
    </w:lvl>
    <w:lvl w:ilvl="5">
      <w:numFmt w:val="bullet"/>
      <w:lvlText w:val=""/>
      <w:lvlJc w:val="left"/>
      <w:pPr>
        <w:ind w:left="4244" w:hanging="360"/>
      </w:pPr>
    </w:lvl>
    <w:lvl w:ilvl="6">
      <w:numFmt w:val="bullet"/>
      <w:lvlText w:val=""/>
      <w:lvlJc w:val="left"/>
      <w:pPr>
        <w:ind w:left="4964" w:hanging="360"/>
      </w:pPr>
    </w:lvl>
    <w:lvl w:ilvl="7">
      <w:numFmt w:val="bullet"/>
      <w:lvlText w:val="o"/>
      <w:lvlJc w:val="left"/>
      <w:pPr>
        <w:ind w:left="5684" w:hanging="360"/>
      </w:pPr>
      <w:rPr>
        <w:rFonts w:cs="Courier New"/>
      </w:rPr>
    </w:lvl>
    <w:lvl w:ilvl="8">
      <w:numFmt w:val="bullet"/>
      <w:lvlText w:val=""/>
      <w:lvlJc w:val="left"/>
      <w:pPr>
        <w:ind w:left="6404" w:hanging="360"/>
      </w:pPr>
    </w:lvl>
  </w:abstractNum>
  <w:abstractNum w:abstractNumId="3" w15:restartNumberingAfterBreak="0">
    <w:nsid w:val="180F1C99"/>
    <w:multiLevelType w:val="multilevel"/>
    <w:tmpl w:val="C41C0F10"/>
    <w:styleLink w:val="WWNum5"/>
    <w:lvl w:ilvl="0">
      <w:numFmt w:val="bullet"/>
      <w:lvlText w:val=""/>
      <w:lvlJc w:val="left"/>
      <w:pPr>
        <w:ind w:left="36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22945376"/>
    <w:multiLevelType w:val="multilevel"/>
    <w:tmpl w:val="16201BE0"/>
    <w:styleLink w:val="WWNum17"/>
    <w:lvl w:ilvl="0">
      <w:numFmt w:val="bullet"/>
      <w:lvlText w:val="–"/>
      <w:lvlJc w:val="left"/>
      <w:pPr>
        <w:ind w:left="0" w:firstLine="284"/>
      </w:pPr>
      <w:rPr>
        <w:position w:val="0"/>
        <w:vertAlign w:val="baseline"/>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24062E27"/>
    <w:multiLevelType w:val="multilevel"/>
    <w:tmpl w:val="BA9EC598"/>
    <w:styleLink w:val="WWNum15"/>
    <w:lvl w:ilvl="0">
      <w:numFmt w:val="bullet"/>
      <w:lvlText w:val=""/>
      <w:lvlJc w:val="left"/>
      <w:pPr>
        <w:ind w:left="786" w:hanging="360"/>
      </w:pPr>
    </w:lvl>
    <w:lvl w:ilvl="1">
      <w:numFmt w:val="bullet"/>
      <w:lvlText w:val="o"/>
      <w:lvlJc w:val="left"/>
      <w:pPr>
        <w:ind w:left="1866" w:hanging="360"/>
      </w:pPr>
      <w:rPr>
        <w:rFonts w:cs="Courier New"/>
      </w:rPr>
    </w:lvl>
    <w:lvl w:ilvl="2">
      <w:numFmt w:val="bullet"/>
      <w:lvlText w:val=""/>
      <w:lvlJc w:val="left"/>
      <w:pPr>
        <w:ind w:left="2586" w:hanging="360"/>
      </w:pPr>
    </w:lvl>
    <w:lvl w:ilvl="3">
      <w:numFmt w:val="bullet"/>
      <w:lvlText w:val=""/>
      <w:lvlJc w:val="left"/>
      <w:pPr>
        <w:ind w:left="3306" w:hanging="360"/>
      </w:pPr>
    </w:lvl>
    <w:lvl w:ilvl="4">
      <w:numFmt w:val="bullet"/>
      <w:lvlText w:val="o"/>
      <w:lvlJc w:val="left"/>
      <w:pPr>
        <w:ind w:left="4026" w:hanging="360"/>
      </w:pPr>
      <w:rPr>
        <w:rFonts w:cs="Courier New"/>
      </w:rPr>
    </w:lvl>
    <w:lvl w:ilvl="5">
      <w:numFmt w:val="bullet"/>
      <w:lvlText w:val=""/>
      <w:lvlJc w:val="left"/>
      <w:pPr>
        <w:ind w:left="4746" w:hanging="360"/>
      </w:pPr>
    </w:lvl>
    <w:lvl w:ilvl="6">
      <w:numFmt w:val="bullet"/>
      <w:lvlText w:val=""/>
      <w:lvlJc w:val="left"/>
      <w:pPr>
        <w:ind w:left="5466" w:hanging="360"/>
      </w:pPr>
    </w:lvl>
    <w:lvl w:ilvl="7">
      <w:numFmt w:val="bullet"/>
      <w:lvlText w:val="o"/>
      <w:lvlJc w:val="left"/>
      <w:pPr>
        <w:ind w:left="6186" w:hanging="360"/>
      </w:pPr>
      <w:rPr>
        <w:rFonts w:cs="Courier New"/>
      </w:rPr>
    </w:lvl>
    <w:lvl w:ilvl="8">
      <w:numFmt w:val="bullet"/>
      <w:lvlText w:val=""/>
      <w:lvlJc w:val="left"/>
      <w:pPr>
        <w:ind w:left="6906" w:hanging="360"/>
      </w:pPr>
    </w:lvl>
  </w:abstractNum>
  <w:abstractNum w:abstractNumId="6" w15:restartNumberingAfterBreak="0">
    <w:nsid w:val="29E57EE5"/>
    <w:multiLevelType w:val="multilevel"/>
    <w:tmpl w:val="E7867C90"/>
    <w:styleLink w:val="WWNum6"/>
    <w:lvl w:ilvl="0">
      <w:numFmt w:val="bullet"/>
      <w:lvlText w:val=""/>
      <w:lvlJc w:val="left"/>
      <w:pPr>
        <w:ind w:left="643"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15:restartNumberingAfterBreak="0">
    <w:nsid w:val="2A2F0CD7"/>
    <w:multiLevelType w:val="multilevel"/>
    <w:tmpl w:val="83B2C7C6"/>
    <w:styleLink w:val="Aucuneliste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8" w15:restartNumberingAfterBreak="0">
    <w:nsid w:val="2C2537DB"/>
    <w:multiLevelType w:val="multilevel"/>
    <w:tmpl w:val="0D2E0D66"/>
    <w:styleLink w:val="WWNum18"/>
    <w:lvl w:ilvl="0">
      <w:numFmt w:val="bullet"/>
      <w:lvlText w:val="-"/>
      <w:lvlJc w:val="left"/>
      <w:pPr>
        <w:ind w:left="644" w:hanging="360"/>
      </w:pPr>
      <w:rPr>
        <w:rFonts w:eastAsia="Times New Roman" w:cs="Times New Roman"/>
      </w:rPr>
    </w:lvl>
    <w:lvl w:ilvl="1">
      <w:numFmt w:val="bullet"/>
      <w:lvlText w:val="o"/>
      <w:lvlJc w:val="left"/>
      <w:pPr>
        <w:ind w:left="1364" w:hanging="360"/>
      </w:pPr>
      <w:rPr>
        <w:rFonts w:cs="Courier New"/>
      </w:rPr>
    </w:lvl>
    <w:lvl w:ilvl="2">
      <w:numFmt w:val="bullet"/>
      <w:lvlText w:val=""/>
      <w:lvlJc w:val="left"/>
      <w:pPr>
        <w:ind w:left="2084" w:hanging="360"/>
      </w:pPr>
    </w:lvl>
    <w:lvl w:ilvl="3">
      <w:numFmt w:val="bullet"/>
      <w:lvlText w:val=""/>
      <w:lvlJc w:val="left"/>
      <w:pPr>
        <w:ind w:left="2804" w:hanging="360"/>
      </w:pPr>
    </w:lvl>
    <w:lvl w:ilvl="4">
      <w:numFmt w:val="bullet"/>
      <w:lvlText w:val="o"/>
      <w:lvlJc w:val="left"/>
      <w:pPr>
        <w:ind w:left="3524" w:hanging="360"/>
      </w:pPr>
      <w:rPr>
        <w:rFonts w:cs="Courier New"/>
      </w:rPr>
    </w:lvl>
    <w:lvl w:ilvl="5">
      <w:numFmt w:val="bullet"/>
      <w:lvlText w:val=""/>
      <w:lvlJc w:val="left"/>
      <w:pPr>
        <w:ind w:left="4244" w:hanging="360"/>
      </w:pPr>
    </w:lvl>
    <w:lvl w:ilvl="6">
      <w:numFmt w:val="bullet"/>
      <w:lvlText w:val=""/>
      <w:lvlJc w:val="left"/>
      <w:pPr>
        <w:ind w:left="4964" w:hanging="360"/>
      </w:pPr>
    </w:lvl>
    <w:lvl w:ilvl="7">
      <w:numFmt w:val="bullet"/>
      <w:lvlText w:val="o"/>
      <w:lvlJc w:val="left"/>
      <w:pPr>
        <w:ind w:left="5684" w:hanging="360"/>
      </w:pPr>
      <w:rPr>
        <w:rFonts w:cs="Courier New"/>
      </w:rPr>
    </w:lvl>
    <w:lvl w:ilvl="8">
      <w:numFmt w:val="bullet"/>
      <w:lvlText w:val=""/>
      <w:lvlJc w:val="left"/>
      <w:pPr>
        <w:ind w:left="6404" w:hanging="360"/>
      </w:pPr>
    </w:lvl>
  </w:abstractNum>
  <w:abstractNum w:abstractNumId="9" w15:restartNumberingAfterBreak="0">
    <w:nsid w:val="3A691A49"/>
    <w:multiLevelType w:val="multilevel"/>
    <w:tmpl w:val="2698EC16"/>
    <w:styleLink w:val="WWNum8"/>
    <w:lvl w:ilvl="0">
      <w:numFmt w:val="bullet"/>
      <w:lvlText w:val=""/>
      <w:lvlJc w:val="left"/>
      <w:pPr>
        <w:ind w:left="1209"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 w15:restartNumberingAfterBreak="0">
    <w:nsid w:val="3B38037A"/>
    <w:multiLevelType w:val="multilevel"/>
    <w:tmpl w:val="FC84E94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 w15:restartNumberingAfterBreak="0">
    <w:nsid w:val="4CD371D1"/>
    <w:multiLevelType w:val="multilevel"/>
    <w:tmpl w:val="52947A44"/>
    <w:styleLink w:val="WWNum9"/>
    <w:lvl w:ilvl="0">
      <w:numFmt w:val="bullet"/>
      <w:lvlText w:val=""/>
      <w:lvlJc w:val="left"/>
      <w:pPr>
        <w:ind w:left="1492"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 w15:restartNumberingAfterBreak="0">
    <w:nsid w:val="4D3C39EC"/>
    <w:multiLevelType w:val="multilevel"/>
    <w:tmpl w:val="B5E6CC3C"/>
    <w:styleLink w:val="WWNum24"/>
    <w:lvl w:ilvl="0">
      <w:numFmt w:val="bullet"/>
      <w:lvlText w:val="-"/>
      <w:lvlJc w:val="left"/>
      <w:pPr>
        <w:ind w:left="644" w:hanging="360"/>
      </w:pPr>
      <w:rPr>
        <w:rFonts w:eastAsia="Times New Roman" w:cs="Times New Roman"/>
      </w:rPr>
    </w:lvl>
    <w:lvl w:ilvl="1">
      <w:numFmt w:val="bullet"/>
      <w:lvlText w:val="o"/>
      <w:lvlJc w:val="left"/>
      <w:pPr>
        <w:ind w:left="1364" w:hanging="360"/>
      </w:pPr>
      <w:rPr>
        <w:rFonts w:cs="Courier New"/>
      </w:rPr>
    </w:lvl>
    <w:lvl w:ilvl="2">
      <w:numFmt w:val="bullet"/>
      <w:lvlText w:val=""/>
      <w:lvlJc w:val="left"/>
      <w:pPr>
        <w:ind w:left="2084" w:hanging="360"/>
      </w:pPr>
    </w:lvl>
    <w:lvl w:ilvl="3">
      <w:numFmt w:val="bullet"/>
      <w:lvlText w:val=""/>
      <w:lvlJc w:val="left"/>
      <w:pPr>
        <w:ind w:left="2804" w:hanging="360"/>
      </w:pPr>
    </w:lvl>
    <w:lvl w:ilvl="4">
      <w:numFmt w:val="bullet"/>
      <w:lvlText w:val="o"/>
      <w:lvlJc w:val="left"/>
      <w:pPr>
        <w:ind w:left="3524" w:hanging="360"/>
      </w:pPr>
      <w:rPr>
        <w:rFonts w:cs="Courier New"/>
      </w:rPr>
    </w:lvl>
    <w:lvl w:ilvl="5">
      <w:numFmt w:val="bullet"/>
      <w:lvlText w:val=""/>
      <w:lvlJc w:val="left"/>
      <w:pPr>
        <w:ind w:left="4244" w:hanging="360"/>
      </w:pPr>
    </w:lvl>
    <w:lvl w:ilvl="6">
      <w:numFmt w:val="bullet"/>
      <w:lvlText w:val=""/>
      <w:lvlJc w:val="left"/>
      <w:pPr>
        <w:ind w:left="4964" w:hanging="360"/>
      </w:pPr>
    </w:lvl>
    <w:lvl w:ilvl="7">
      <w:numFmt w:val="bullet"/>
      <w:lvlText w:val="o"/>
      <w:lvlJc w:val="left"/>
      <w:pPr>
        <w:ind w:left="5684" w:hanging="360"/>
      </w:pPr>
      <w:rPr>
        <w:rFonts w:cs="Courier New"/>
      </w:rPr>
    </w:lvl>
    <w:lvl w:ilvl="8">
      <w:numFmt w:val="bullet"/>
      <w:lvlText w:val=""/>
      <w:lvlJc w:val="left"/>
      <w:pPr>
        <w:ind w:left="6404" w:hanging="360"/>
      </w:pPr>
    </w:lvl>
  </w:abstractNum>
  <w:abstractNum w:abstractNumId="13" w15:restartNumberingAfterBreak="0">
    <w:nsid w:val="4FA64CC1"/>
    <w:multiLevelType w:val="multilevel"/>
    <w:tmpl w:val="9CE80D8A"/>
    <w:styleLink w:val="WWNum4"/>
    <w:lvl w:ilvl="0">
      <w:numFmt w:val="bullet"/>
      <w:lvlText w:val="-"/>
      <w:lvlJc w:val="left"/>
      <w:pPr>
        <w:ind w:left="644" w:hanging="360"/>
      </w:pPr>
      <w:rPr>
        <w:rFonts w:eastAsia="Times New Roman" w:cs="Times New Roman"/>
      </w:rPr>
    </w:lvl>
    <w:lvl w:ilvl="1">
      <w:numFmt w:val="bullet"/>
      <w:lvlText w:val="o"/>
      <w:lvlJc w:val="left"/>
      <w:pPr>
        <w:ind w:left="1364" w:hanging="360"/>
      </w:pPr>
      <w:rPr>
        <w:rFonts w:cs="Courier New"/>
      </w:rPr>
    </w:lvl>
    <w:lvl w:ilvl="2">
      <w:numFmt w:val="bullet"/>
      <w:lvlText w:val=""/>
      <w:lvlJc w:val="left"/>
      <w:pPr>
        <w:ind w:left="2084" w:hanging="360"/>
      </w:pPr>
    </w:lvl>
    <w:lvl w:ilvl="3">
      <w:numFmt w:val="bullet"/>
      <w:lvlText w:val=""/>
      <w:lvlJc w:val="left"/>
      <w:pPr>
        <w:ind w:left="2804" w:hanging="360"/>
      </w:pPr>
    </w:lvl>
    <w:lvl w:ilvl="4">
      <w:numFmt w:val="bullet"/>
      <w:lvlText w:val="o"/>
      <w:lvlJc w:val="left"/>
      <w:pPr>
        <w:ind w:left="3524" w:hanging="360"/>
      </w:pPr>
      <w:rPr>
        <w:rFonts w:cs="Courier New"/>
      </w:rPr>
    </w:lvl>
    <w:lvl w:ilvl="5">
      <w:numFmt w:val="bullet"/>
      <w:lvlText w:val=""/>
      <w:lvlJc w:val="left"/>
      <w:pPr>
        <w:ind w:left="4244" w:hanging="360"/>
      </w:pPr>
    </w:lvl>
    <w:lvl w:ilvl="6">
      <w:numFmt w:val="bullet"/>
      <w:lvlText w:val=""/>
      <w:lvlJc w:val="left"/>
      <w:pPr>
        <w:ind w:left="4964" w:hanging="360"/>
      </w:pPr>
    </w:lvl>
    <w:lvl w:ilvl="7">
      <w:numFmt w:val="bullet"/>
      <w:lvlText w:val="o"/>
      <w:lvlJc w:val="left"/>
      <w:pPr>
        <w:ind w:left="5684" w:hanging="360"/>
      </w:pPr>
      <w:rPr>
        <w:rFonts w:cs="Courier New"/>
      </w:rPr>
    </w:lvl>
    <w:lvl w:ilvl="8">
      <w:numFmt w:val="bullet"/>
      <w:lvlText w:val=""/>
      <w:lvlJc w:val="left"/>
      <w:pPr>
        <w:ind w:left="6404" w:hanging="360"/>
      </w:pPr>
    </w:lvl>
  </w:abstractNum>
  <w:abstractNum w:abstractNumId="14" w15:restartNumberingAfterBreak="0">
    <w:nsid w:val="56B5354A"/>
    <w:multiLevelType w:val="multilevel"/>
    <w:tmpl w:val="3BF6A806"/>
    <w:styleLink w:val="WWNum7"/>
    <w:lvl w:ilvl="0">
      <w:numFmt w:val="bullet"/>
      <w:lvlText w:val=""/>
      <w:lvlJc w:val="left"/>
      <w:pPr>
        <w:ind w:left="926"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5" w15:restartNumberingAfterBreak="0">
    <w:nsid w:val="595B4F1A"/>
    <w:multiLevelType w:val="multilevel"/>
    <w:tmpl w:val="D35AA3C2"/>
    <w:styleLink w:val="WWNum23"/>
    <w:lvl w:ilvl="0">
      <w:numFmt w:val="bullet"/>
      <w:lvlText w:val="–"/>
      <w:lvlJc w:val="left"/>
      <w:pPr>
        <w:ind w:left="0" w:firstLine="284"/>
      </w:pPr>
      <w:rPr>
        <w:position w:val="0"/>
        <w:vertAlign w:val="baseline"/>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6" w15:restartNumberingAfterBreak="0">
    <w:nsid w:val="5BCF5B06"/>
    <w:multiLevelType w:val="multilevel"/>
    <w:tmpl w:val="5A82B424"/>
    <w:styleLink w:val="WWNum19"/>
    <w:lvl w:ilvl="0">
      <w:numFmt w:val="bullet"/>
      <w:lvlText w:val="‑"/>
      <w:lvlJc w:val="left"/>
      <w:pPr>
        <w:ind w:left="1174" w:hanging="720"/>
      </w:pPr>
      <w:rPr>
        <w:rFonts w:cs="Times New Roman"/>
        <w:position w:val="0"/>
        <w:vertAlign w:val="baseline"/>
      </w:rPr>
    </w:lvl>
    <w:lvl w:ilvl="1">
      <w:numFmt w:val="bullet"/>
      <w:lvlText w:val="o"/>
      <w:lvlJc w:val="left"/>
      <w:pPr>
        <w:ind w:left="1894" w:hanging="360"/>
      </w:pPr>
      <w:rPr>
        <w:rFonts w:cs="Courier New"/>
      </w:rPr>
    </w:lvl>
    <w:lvl w:ilvl="2">
      <w:numFmt w:val="bullet"/>
      <w:lvlText w:val=""/>
      <w:lvlJc w:val="left"/>
      <w:pPr>
        <w:ind w:left="2614" w:hanging="360"/>
      </w:pPr>
    </w:lvl>
    <w:lvl w:ilvl="3">
      <w:numFmt w:val="bullet"/>
      <w:lvlText w:val=""/>
      <w:lvlJc w:val="left"/>
      <w:pPr>
        <w:ind w:left="3334" w:hanging="360"/>
      </w:pPr>
    </w:lvl>
    <w:lvl w:ilvl="4">
      <w:numFmt w:val="bullet"/>
      <w:lvlText w:val="o"/>
      <w:lvlJc w:val="left"/>
      <w:pPr>
        <w:ind w:left="4054" w:hanging="360"/>
      </w:pPr>
      <w:rPr>
        <w:rFonts w:cs="Courier New"/>
      </w:rPr>
    </w:lvl>
    <w:lvl w:ilvl="5">
      <w:numFmt w:val="bullet"/>
      <w:lvlText w:val=""/>
      <w:lvlJc w:val="left"/>
      <w:pPr>
        <w:ind w:left="4774" w:hanging="360"/>
      </w:pPr>
    </w:lvl>
    <w:lvl w:ilvl="6">
      <w:numFmt w:val="bullet"/>
      <w:lvlText w:val=""/>
      <w:lvlJc w:val="left"/>
      <w:pPr>
        <w:ind w:left="5494" w:hanging="360"/>
      </w:pPr>
    </w:lvl>
    <w:lvl w:ilvl="7">
      <w:numFmt w:val="bullet"/>
      <w:lvlText w:val="o"/>
      <w:lvlJc w:val="left"/>
      <w:pPr>
        <w:ind w:left="6214" w:hanging="360"/>
      </w:pPr>
      <w:rPr>
        <w:rFonts w:cs="Courier New"/>
      </w:rPr>
    </w:lvl>
    <w:lvl w:ilvl="8">
      <w:numFmt w:val="bullet"/>
      <w:lvlText w:val=""/>
      <w:lvlJc w:val="left"/>
      <w:pPr>
        <w:ind w:left="6934" w:hanging="360"/>
      </w:pPr>
    </w:lvl>
  </w:abstractNum>
  <w:abstractNum w:abstractNumId="17" w15:restartNumberingAfterBreak="0">
    <w:nsid w:val="63410CCE"/>
    <w:multiLevelType w:val="multilevel"/>
    <w:tmpl w:val="EB06F122"/>
    <w:styleLink w:val="WWNum16"/>
    <w:lvl w:ilvl="0">
      <w:numFmt w:val="bullet"/>
      <w:lvlText w:val="–"/>
      <w:lvlJc w:val="left"/>
      <w:pPr>
        <w:ind w:left="0" w:firstLine="284"/>
      </w:pPr>
      <w:rPr>
        <w:position w:val="0"/>
        <w:vertAlign w:val="baseline"/>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8" w15:restartNumberingAfterBreak="0">
    <w:nsid w:val="64BF39FB"/>
    <w:multiLevelType w:val="multilevel"/>
    <w:tmpl w:val="37564C44"/>
    <w:styleLink w:val="WWNum21"/>
    <w:lvl w:ilvl="0">
      <w:numFmt w:val="bullet"/>
      <w:lvlText w:val=""/>
      <w:lvlJc w:val="left"/>
      <w:pPr>
        <w:ind w:left="786" w:hanging="360"/>
      </w:pPr>
    </w:lvl>
    <w:lvl w:ilvl="1">
      <w:numFmt w:val="bullet"/>
      <w:lvlText w:val="o"/>
      <w:lvlJc w:val="left"/>
      <w:pPr>
        <w:ind w:left="1866" w:hanging="360"/>
      </w:pPr>
      <w:rPr>
        <w:rFonts w:cs="Courier New"/>
      </w:rPr>
    </w:lvl>
    <w:lvl w:ilvl="2">
      <w:numFmt w:val="bullet"/>
      <w:lvlText w:val=""/>
      <w:lvlJc w:val="left"/>
      <w:pPr>
        <w:ind w:left="2586" w:hanging="360"/>
      </w:pPr>
    </w:lvl>
    <w:lvl w:ilvl="3">
      <w:numFmt w:val="bullet"/>
      <w:lvlText w:val=""/>
      <w:lvlJc w:val="left"/>
      <w:pPr>
        <w:ind w:left="3306" w:hanging="360"/>
      </w:pPr>
    </w:lvl>
    <w:lvl w:ilvl="4">
      <w:numFmt w:val="bullet"/>
      <w:lvlText w:val="o"/>
      <w:lvlJc w:val="left"/>
      <w:pPr>
        <w:ind w:left="4026" w:hanging="360"/>
      </w:pPr>
      <w:rPr>
        <w:rFonts w:cs="Courier New"/>
      </w:rPr>
    </w:lvl>
    <w:lvl w:ilvl="5">
      <w:numFmt w:val="bullet"/>
      <w:lvlText w:val=""/>
      <w:lvlJc w:val="left"/>
      <w:pPr>
        <w:ind w:left="4746" w:hanging="360"/>
      </w:pPr>
    </w:lvl>
    <w:lvl w:ilvl="6">
      <w:numFmt w:val="bullet"/>
      <w:lvlText w:val=""/>
      <w:lvlJc w:val="left"/>
      <w:pPr>
        <w:ind w:left="5466" w:hanging="360"/>
      </w:pPr>
    </w:lvl>
    <w:lvl w:ilvl="7">
      <w:numFmt w:val="bullet"/>
      <w:lvlText w:val="o"/>
      <w:lvlJc w:val="left"/>
      <w:pPr>
        <w:ind w:left="6186" w:hanging="360"/>
      </w:pPr>
      <w:rPr>
        <w:rFonts w:cs="Courier New"/>
      </w:rPr>
    </w:lvl>
    <w:lvl w:ilvl="8">
      <w:numFmt w:val="bullet"/>
      <w:lvlText w:val=""/>
      <w:lvlJc w:val="left"/>
      <w:pPr>
        <w:ind w:left="6906" w:hanging="360"/>
      </w:pPr>
    </w:lvl>
  </w:abstractNum>
  <w:abstractNum w:abstractNumId="19" w15:restartNumberingAfterBreak="0">
    <w:nsid w:val="67CD700F"/>
    <w:multiLevelType w:val="multilevel"/>
    <w:tmpl w:val="833AC41A"/>
    <w:styleLink w:val="WWNum11"/>
    <w:lvl w:ilvl="0">
      <w:start w:val="1"/>
      <w:numFmt w:val="decimal"/>
      <w:lvlText w:val="%1."/>
      <w:lvlJc w:val="left"/>
      <w:pPr>
        <w:ind w:left="643"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0" w15:restartNumberingAfterBreak="0">
    <w:nsid w:val="6BF26F93"/>
    <w:multiLevelType w:val="multilevel"/>
    <w:tmpl w:val="7110F226"/>
    <w:styleLink w:val="WWNum2"/>
    <w:lvl w:ilvl="0">
      <w:numFmt w:val="bullet"/>
      <w:lvlText w:val="–"/>
      <w:lvlJc w:val="left"/>
      <w:pPr>
        <w:ind w:left="0" w:firstLine="284"/>
      </w:pPr>
      <w:rPr>
        <w:position w:val="0"/>
        <w:vertAlign w:val="baseline"/>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 w15:restartNumberingAfterBreak="0">
    <w:nsid w:val="6C8E455D"/>
    <w:multiLevelType w:val="multilevel"/>
    <w:tmpl w:val="AA8680C4"/>
    <w:styleLink w:val="WWNum14"/>
    <w:lvl w:ilvl="0">
      <w:start w:val="1"/>
      <w:numFmt w:val="decimal"/>
      <w:lvlText w:val="%1."/>
      <w:lvlJc w:val="left"/>
      <w:pPr>
        <w:ind w:left="1492"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2" w15:restartNumberingAfterBreak="0">
    <w:nsid w:val="6D2169F8"/>
    <w:multiLevelType w:val="multilevel"/>
    <w:tmpl w:val="372C2584"/>
    <w:styleLink w:val="WWNum10"/>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 w15:restartNumberingAfterBreak="0">
    <w:nsid w:val="6DE12CF2"/>
    <w:multiLevelType w:val="multilevel"/>
    <w:tmpl w:val="0F860090"/>
    <w:styleLink w:val="WWNum13"/>
    <w:lvl w:ilvl="0">
      <w:start w:val="1"/>
      <w:numFmt w:val="decimal"/>
      <w:lvlText w:val="%1."/>
      <w:lvlJc w:val="left"/>
      <w:pPr>
        <w:ind w:left="1209"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4" w15:restartNumberingAfterBreak="0">
    <w:nsid w:val="749A17E9"/>
    <w:multiLevelType w:val="multilevel"/>
    <w:tmpl w:val="DFE86A1C"/>
    <w:styleLink w:val="WWNum20"/>
    <w:lvl w:ilvl="0">
      <w:numFmt w:val="bullet"/>
      <w:lvlText w:val="‑"/>
      <w:lvlJc w:val="left"/>
      <w:pPr>
        <w:ind w:left="1174" w:firstLine="0"/>
      </w:pPr>
      <w:rPr>
        <w:rFonts w:cs="Times New Roman"/>
        <w:position w:val="0"/>
        <w:vertAlign w:val="baseline"/>
      </w:rPr>
    </w:lvl>
    <w:lvl w:ilvl="1">
      <w:numFmt w:val="bullet"/>
      <w:lvlText w:val="o"/>
      <w:lvlJc w:val="left"/>
      <w:pPr>
        <w:ind w:left="1894" w:hanging="360"/>
      </w:pPr>
      <w:rPr>
        <w:rFonts w:cs="Courier New"/>
      </w:rPr>
    </w:lvl>
    <w:lvl w:ilvl="2">
      <w:numFmt w:val="bullet"/>
      <w:lvlText w:val=""/>
      <w:lvlJc w:val="left"/>
      <w:pPr>
        <w:ind w:left="2614" w:hanging="360"/>
      </w:pPr>
    </w:lvl>
    <w:lvl w:ilvl="3">
      <w:numFmt w:val="bullet"/>
      <w:lvlText w:val=""/>
      <w:lvlJc w:val="left"/>
      <w:pPr>
        <w:ind w:left="3334" w:hanging="360"/>
      </w:pPr>
    </w:lvl>
    <w:lvl w:ilvl="4">
      <w:numFmt w:val="bullet"/>
      <w:lvlText w:val="o"/>
      <w:lvlJc w:val="left"/>
      <w:pPr>
        <w:ind w:left="4054" w:hanging="360"/>
      </w:pPr>
      <w:rPr>
        <w:rFonts w:cs="Courier New"/>
      </w:rPr>
    </w:lvl>
    <w:lvl w:ilvl="5">
      <w:numFmt w:val="bullet"/>
      <w:lvlText w:val=""/>
      <w:lvlJc w:val="left"/>
      <w:pPr>
        <w:ind w:left="4774" w:hanging="360"/>
      </w:pPr>
    </w:lvl>
    <w:lvl w:ilvl="6">
      <w:numFmt w:val="bullet"/>
      <w:lvlText w:val=""/>
      <w:lvlJc w:val="left"/>
      <w:pPr>
        <w:ind w:left="5494" w:hanging="360"/>
      </w:pPr>
    </w:lvl>
    <w:lvl w:ilvl="7">
      <w:numFmt w:val="bullet"/>
      <w:lvlText w:val="o"/>
      <w:lvlJc w:val="left"/>
      <w:pPr>
        <w:ind w:left="6214" w:hanging="360"/>
      </w:pPr>
      <w:rPr>
        <w:rFonts w:cs="Courier New"/>
      </w:rPr>
    </w:lvl>
    <w:lvl w:ilvl="8">
      <w:numFmt w:val="bullet"/>
      <w:lvlText w:val=""/>
      <w:lvlJc w:val="left"/>
      <w:pPr>
        <w:ind w:left="6934" w:hanging="360"/>
      </w:pPr>
    </w:lvl>
  </w:abstractNum>
  <w:abstractNum w:abstractNumId="25" w15:restartNumberingAfterBreak="0">
    <w:nsid w:val="74B80982"/>
    <w:multiLevelType w:val="multilevel"/>
    <w:tmpl w:val="FFCA7C1A"/>
    <w:styleLink w:val="WWNum12"/>
    <w:lvl w:ilvl="0">
      <w:start w:val="1"/>
      <w:numFmt w:val="decimal"/>
      <w:lvlText w:val="%1."/>
      <w:lvlJc w:val="left"/>
      <w:pPr>
        <w:ind w:left="926"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7"/>
  </w:num>
  <w:num w:numId="2">
    <w:abstractNumId w:val="0"/>
  </w:num>
  <w:num w:numId="3">
    <w:abstractNumId w:val="20"/>
  </w:num>
  <w:num w:numId="4">
    <w:abstractNumId w:val="2"/>
  </w:num>
  <w:num w:numId="5">
    <w:abstractNumId w:val="13"/>
  </w:num>
  <w:num w:numId="6">
    <w:abstractNumId w:val="3"/>
  </w:num>
  <w:num w:numId="7">
    <w:abstractNumId w:val="6"/>
  </w:num>
  <w:num w:numId="8">
    <w:abstractNumId w:val="14"/>
  </w:num>
  <w:num w:numId="9">
    <w:abstractNumId w:val="9"/>
  </w:num>
  <w:num w:numId="10">
    <w:abstractNumId w:val="11"/>
  </w:num>
  <w:num w:numId="11">
    <w:abstractNumId w:val="22"/>
  </w:num>
  <w:num w:numId="12">
    <w:abstractNumId w:val="19"/>
  </w:num>
  <w:num w:numId="13">
    <w:abstractNumId w:val="25"/>
  </w:num>
  <w:num w:numId="14">
    <w:abstractNumId w:val="23"/>
  </w:num>
  <w:num w:numId="15">
    <w:abstractNumId w:val="21"/>
  </w:num>
  <w:num w:numId="16">
    <w:abstractNumId w:val="5"/>
  </w:num>
  <w:num w:numId="17">
    <w:abstractNumId w:val="17"/>
  </w:num>
  <w:num w:numId="18">
    <w:abstractNumId w:val="4"/>
  </w:num>
  <w:num w:numId="19">
    <w:abstractNumId w:val="8"/>
  </w:num>
  <w:num w:numId="20">
    <w:abstractNumId w:val="16"/>
  </w:num>
  <w:num w:numId="21">
    <w:abstractNumId w:val="24"/>
  </w:num>
  <w:num w:numId="22">
    <w:abstractNumId w:val="18"/>
  </w:num>
  <w:num w:numId="23">
    <w:abstractNumId w:val="1"/>
  </w:num>
  <w:num w:numId="24">
    <w:abstractNumId w:val="15"/>
  </w:num>
  <w:num w:numId="25">
    <w:abstractNumId w:val="12"/>
  </w:num>
  <w:num w:numId="26">
    <w:abstractNumId w:val="1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enise">
    <w15:presenceInfo w15:providerId="None" w15:userId="Denis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trackRevisions/>
  <w:defaultTabStop w:val="720"/>
  <w:autoHyphenation/>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23C6"/>
    <w:rsid w:val="000434B0"/>
    <w:rsid w:val="001557CC"/>
    <w:rsid w:val="00367A68"/>
    <w:rsid w:val="00526F43"/>
    <w:rsid w:val="005324C2"/>
    <w:rsid w:val="005D1975"/>
    <w:rsid w:val="007123C6"/>
    <w:rsid w:val="00770B9D"/>
    <w:rsid w:val="007F6C1E"/>
    <w:rsid w:val="00AB4B62"/>
    <w:rsid w:val="00D77CC1"/>
    <w:rsid w:val="00DD2928"/>
    <w:rsid w:val="00F46119"/>
    <w:rsid w:val="00F632D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6519B7"/>
  <w15:docId w15:val="{0246D3FF-4D8C-4746-A112-DCA10A337E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DejaVu Sans"/>
        <w:sz w:val="22"/>
        <w:szCs w:val="22"/>
        <w:lang w:val="en-GB"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spacing w:line="276" w:lineRule="auto"/>
    </w:p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andard">
    <w:name w:val="Standard"/>
    <w:pPr>
      <w:widowControl/>
      <w:spacing w:after="160" w:line="259" w:lineRule="auto"/>
    </w:pPr>
  </w:style>
  <w:style w:type="paragraph" w:customStyle="1" w:styleId="Heading">
    <w:name w:val="Heading"/>
    <w:basedOn w:val="Standard"/>
    <w:next w:val="Textbody"/>
    <w:pPr>
      <w:keepNext/>
      <w:spacing w:before="240" w:after="120"/>
    </w:pPr>
    <w:rPr>
      <w:rFonts w:ascii="Liberation Sans" w:eastAsia="Arial Unicode MS" w:hAnsi="Liberation Sans" w:cs="Arial Unicode MS"/>
      <w:sz w:val="28"/>
      <w:szCs w:val="28"/>
    </w:rPr>
  </w:style>
  <w:style w:type="paragraph" w:customStyle="1" w:styleId="Textbody">
    <w:name w:val="Text body"/>
    <w:basedOn w:val="Standard"/>
    <w:pPr>
      <w:spacing w:after="140" w:line="288" w:lineRule="auto"/>
    </w:pPr>
  </w:style>
  <w:style w:type="paragraph" w:styleId="Liste">
    <w:name w:val="List"/>
    <w:basedOn w:val="Textbody"/>
    <w:rPr>
      <w:sz w:val="24"/>
    </w:rPr>
  </w:style>
  <w:style w:type="paragraph" w:styleId="Lgende">
    <w:name w:val="caption"/>
    <w:basedOn w:val="Standard"/>
    <w:next w:val="Standard"/>
    <w:pPr>
      <w:spacing w:after="200" w:line="240" w:lineRule="auto"/>
    </w:pPr>
    <w:rPr>
      <w:i/>
      <w:iCs/>
      <w:color w:val="44546A"/>
      <w:sz w:val="18"/>
      <w:szCs w:val="18"/>
    </w:rPr>
  </w:style>
  <w:style w:type="paragraph" w:customStyle="1" w:styleId="Index">
    <w:name w:val="Index"/>
    <w:basedOn w:val="Standard"/>
    <w:pPr>
      <w:suppressLineNumbers/>
    </w:pPr>
    <w:rPr>
      <w:sz w:val="24"/>
    </w:rPr>
  </w:style>
  <w:style w:type="paragraph" w:customStyle="1" w:styleId="ISTE-Chaptertitle">
    <w:name w:val="*ISTE - Chapter title"/>
    <w:basedOn w:val="Standard"/>
    <w:pPr>
      <w:spacing w:after="480" w:line="240" w:lineRule="auto"/>
      <w:jc w:val="center"/>
    </w:pPr>
    <w:rPr>
      <w:rFonts w:ascii="Arial" w:eastAsia="Times New Roman" w:hAnsi="Arial" w:cs="Times New Roman"/>
      <w:b/>
      <w:color w:val="002060"/>
      <w:sz w:val="44"/>
      <w:szCs w:val="20"/>
      <w:lang w:val="fr-FR" w:eastAsia="fr-FR"/>
    </w:rPr>
  </w:style>
  <w:style w:type="paragraph" w:customStyle="1" w:styleId="ISTE-Equation">
    <w:name w:val="*ISTE - Equation"/>
    <w:basedOn w:val="Standard"/>
    <w:pPr>
      <w:tabs>
        <w:tab w:val="right" w:pos="7371"/>
      </w:tabs>
      <w:spacing w:after="220" w:line="240" w:lineRule="auto"/>
      <w:ind w:left="567"/>
      <w:jc w:val="both"/>
    </w:pPr>
    <w:rPr>
      <w:rFonts w:ascii="Times New Roman" w:eastAsia="Times New Roman" w:hAnsi="Times New Roman" w:cs="Times New Roman"/>
      <w:sz w:val="20"/>
      <w:szCs w:val="20"/>
      <w:lang w:val="en-US" w:eastAsia="fr-FR"/>
    </w:rPr>
  </w:style>
  <w:style w:type="paragraph" w:customStyle="1" w:styleId="ISTE-Figure">
    <w:name w:val="*ISTE - Figure"/>
    <w:basedOn w:val="Standard"/>
    <w:next w:val="Lgende"/>
    <w:pPr>
      <w:keepNext/>
      <w:keepLines/>
      <w:spacing w:after="0" w:line="240" w:lineRule="auto"/>
      <w:jc w:val="center"/>
    </w:pPr>
    <w:rPr>
      <w:rFonts w:ascii="Times New Roman" w:eastAsia="Times New Roman" w:hAnsi="Times New Roman" w:cs="Times New Roman"/>
      <w:sz w:val="20"/>
      <w:szCs w:val="20"/>
      <w:lang w:val="en-US" w:eastAsia="fr-FR"/>
    </w:rPr>
  </w:style>
  <w:style w:type="paragraph" w:customStyle="1" w:styleId="ISTE-List2ndlevel">
    <w:name w:val="*ISTE - List 2nd level"/>
    <w:basedOn w:val="Standard"/>
    <w:pPr>
      <w:spacing w:after="120" w:line="250" w:lineRule="atLeast"/>
      <w:ind w:firstLine="567"/>
      <w:jc w:val="both"/>
    </w:pPr>
    <w:rPr>
      <w:rFonts w:ascii="Times New Roman" w:eastAsia="Times New Roman" w:hAnsi="Times New Roman" w:cs="Times New Roman"/>
      <w:sz w:val="20"/>
      <w:szCs w:val="20"/>
      <w:lang w:val="fr-FR"/>
    </w:rPr>
  </w:style>
  <w:style w:type="paragraph" w:customStyle="1" w:styleId="ISTE-paragraph">
    <w:name w:val="*ISTE - paragraph"/>
    <w:basedOn w:val="Standard"/>
    <w:pPr>
      <w:spacing w:after="220" w:line="250" w:lineRule="atLeast"/>
      <w:ind w:firstLine="284"/>
      <w:jc w:val="both"/>
    </w:pPr>
    <w:rPr>
      <w:rFonts w:ascii="Times New Roman" w:eastAsia="Times New Roman" w:hAnsi="Times New Roman" w:cs="Times New Roman"/>
      <w:sz w:val="20"/>
      <w:szCs w:val="20"/>
      <w:lang w:val="fr-FR" w:eastAsia="fr-FR"/>
    </w:rPr>
  </w:style>
  <w:style w:type="paragraph" w:customStyle="1" w:styleId="ISTE-paragraphbeforealist">
    <w:name w:val="*ISTE - paragraph before a list"/>
    <w:basedOn w:val="ISTE-List1stlevel6ptafter"/>
    <w:pPr>
      <w:ind w:firstLine="284"/>
    </w:pPr>
  </w:style>
  <w:style w:type="paragraph" w:customStyle="1" w:styleId="ISTE-paragraphbeforeheading">
    <w:name w:val="*ISTE - paragraph before heading"/>
    <w:basedOn w:val="ISTE-paragraph"/>
    <w:pPr>
      <w:spacing w:after="0"/>
    </w:pPr>
  </w:style>
  <w:style w:type="paragraph" w:customStyle="1" w:styleId="ISTE-paragraphnoindent">
    <w:name w:val="*ISTE - paragraph no indent"/>
    <w:basedOn w:val="ISTE-paragraph"/>
    <w:pPr>
      <w:ind w:firstLine="0"/>
    </w:pPr>
  </w:style>
  <w:style w:type="paragraph" w:customStyle="1" w:styleId="ISTE-11levelhead">
    <w:name w:val="*ISTE - 1.1. level head"/>
    <w:basedOn w:val="Standard"/>
    <w:pPr>
      <w:keepNext/>
      <w:keepLines/>
      <w:spacing w:before="440" w:after="220" w:line="250" w:lineRule="atLeast"/>
      <w:jc w:val="both"/>
    </w:pPr>
    <w:rPr>
      <w:rFonts w:ascii="Arial" w:eastAsia="Times New Roman" w:hAnsi="Arial" w:cs="Times New Roman"/>
      <w:b/>
      <w:color w:val="002060"/>
      <w:sz w:val="20"/>
      <w:szCs w:val="20"/>
      <w:lang w:val="fr-FR" w:eastAsia="fr-FR"/>
    </w:rPr>
  </w:style>
  <w:style w:type="paragraph" w:customStyle="1" w:styleId="ISTE-11levelheadaftercaption">
    <w:name w:val="*ISTE - 1.1. level head after caption"/>
    <w:basedOn w:val="ISTE-11levelhead"/>
    <w:pPr>
      <w:spacing w:before="0"/>
    </w:pPr>
  </w:style>
  <w:style w:type="paragraph" w:customStyle="1" w:styleId="ISTE-111levelhead">
    <w:name w:val="*ISTE - 1.1.1. level head"/>
    <w:basedOn w:val="Standard"/>
    <w:pPr>
      <w:keepNext/>
      <w:keepLines/>
      <w:spacing w:before="440" w:after="220" w:line="250" w:lineRule="atLeast"/>
      <w:jc w:val="both"/>
    </w:pPr>
    <w:rPr>
      <w:rFonts w:ascii="Arial" w:eastAsia="Times New Roman" w:hAnsi="Arial" w:cs="Times New Roman"/>
      <w:b/>
      <w:i/>
      <w:color w:val="002060"/>
      <w:sz w:val="20"/>
      <w:szCs w:val="20"/>
      <w:lang w:val="en-US" w:eastAsia="fr-FR"/>
    </w:rPr>
  </w:style>
  <w:style w:type="paragraph" w:customStyle="1" w:styleId="ISTE-111levelheadaftera11headingorcaption">
    <w:name w:val="*ISTE - 1.1.1. level head after a 1.1 heading or caption"/>
    <w:basedOn w:val="ISTE-111levelhead"/>
    <w:pPr>
      <w:spacing w:before="0"/>
    </w:pPr>
  </w:style>
  <w:style w:type="paragraph" w:customStyle="1" w:styleId="ISTE-1111levelhead">
    <w:name w:val="*ISTE - 1.1.1.1. level head"/>
    <w:basedOn w:val="Standard"/>
    <w:pPr>
      <w:keepNext/>
      <w:keepLines/>
      <w:spacing w:before="220" w:after="120" w:line="250" w:lineRule="atLeast"/>
      <w:jc w:val="both"/>
    </w:pPr>
    <w:rPr>
      <w:rFonts w:ascii="Arial" w:eastAsia="Times New Roman" w:hAnsi="Arial" w:cs="Times New Roman"/>
      <w:i/>
      <w:color w:val="002060"/>
      <w:sz w:val="20"/>
      <w:szCs w:val="20"/>
      <w:lang w:val="en-US" w:eastAsia="fr-FR"/>
    </w:rPr>
  </w:style>
  <w:style w:type="paragraph" w:customStyle="1" w:styleId="ISTE-1111levelheadaftera111headingorcaption">
    <w:name w:val="*ISTE - 1.1.1.1. level head after a 1.1.1 heading or caption"/>
    <w:basedOn w:val="ISTE-1111levelhead"/>
    <w:pPr>
      <w:spacing w:before="0"/>
    </w:pPr>
  </w:style>
  <w:style w:type="paragraph" w:customStyle="1" w:styleId="ISTE-11111levelhead">
    <w:name w:val="*ISTE - 1.1.1.1.1. level head"/>
    <w:basedOn w:val="ISTE-1111levelhead"/>
    <w:rPr>
      <w:i w:val="0"/>
    </w:rPr>
  </w:style>
  <w:style w:type="paragraph" w:customStyle="1" w:styleId="ISTE-11111levelheadafter1111headingorcaption">
    <w:name w:val="*ISTE - 1.1.1.1.1. level head after 1.1.1.1. heading or caption"/>
    <w:basedOn w:val="ISTE-11111levelhead"/>
    <w:pPr>
      <w:spacing w:before="0"/>
    </w:pPr>
  </w:style>
  <w:style w:type="paragraph" w:customStyle="1" w:styleId="ISTE-caption">
    <w:name w:val="*ISTE - caption"/>
    <w:pPr>
      <w:widowControl/>
      <w:spacing w:before="220" w:after="440" w:line="230" w:lineRule="atLeast"/>
      <w:jc w:val="center"/>
    </w:pPr>
    <w:rPr>
      <w:rFonts w:ascii="Arial" w:eastAsia="Times New Roman" w:hAnsi="Arial" w:cs="Times New Roman"/>
      <w:i/>
      <w:sz w:val="18"/>
      <w:szCs w:val="18"/>
      <w:lang w:val="fr-FR" w:eastAsia="pt-BR"/>
    </w:rPr>
  </w:style>
  <w:style w:type="paragraph" w:customStyle="1" w:styleId="ISTE-Chapternumber">
    <w:name w:val="*ISTE - Chapter number"/>
    <w:basedOn w:val="Standard"/>
    <w:pPr>
      <w:spacing w:before="1200" w:after="320" w:line="240" w:lineRule="auto"/>
      <w:jc w:val="center"/>
    </w:pPr>
    <w:rPr>
      <w:rFonts w:ascii="Arial" w:hAnsi="Arial" w:cs="Times New Roman"/>
      <w:b/>
      <w:color w:val="002060"/>
      <w:sz w:val="40"/>
      <w:lang w:val="fr-FR"/>
    </w:rPr>
  </w:style>
  <w:style w:type="paragraph" w:customStyle="1" w:styleId="ISTE-Authorname">
    <w:name w:val="*ISTE - Author name"/>
    <w:basedOn w:val="Standard"/>
    <w:pPr>
      <w:spacing w:after="120" w:line="250" w:lineRule="atLeast"/>
      <w:jc w:val="center"/>
    </w:pPr>
    <w:rPr>
      <w:rFonts w:ascii="Times New Roman" w:eastAsia="Times New Roman" w:hAnsi="Times New Roman" w:cs="Times New Roman"/>
      <w:b/>
      <w:szCs w:val="20"/>
      <w:lang w:val="fr-FR" w:eastAsia="fr-FR"/>
    </w:rPr>
  </w:style>
  <w:style w:type="paragraph" w:customStyle="1" w:styleId="ISTE-Footnote">
    <w:name w:val="*ISTE - Footnote"/>
    <w:basedOn w:val="Notedebasdepage"/>
    <w:pPr>
      <w:spacing w:before="20" w:line="230" w:lineRule="atLeast"/>
      <w:jc w:val="both"/>
    </w:pPr>
    <w:rPr>
      <w:rFonts w:ascii="Times New Roman" w:hAnsi="Times New Roman" w:cs="Times New Roman"/>
      <w:sz w:val="18"/>
      <w:szCs w:val="18"/>
      <w:lang w:val="fr-FR"/>
    </w:rPr>
  </w:style>
  <w:style w:type="paragraph" w:styleId="Notedebasdepage">
    <w:name w:val="footnote text"/>
    <w:basedOn w:val="Standard"/>
    <w:pPr>
      <w:spacing w:after="0" w:line="240" w:lineRule="auto"/>
    </w:pPr>
    <w:rPr>
      <w:sz w:val="20"/>
      <w:szCs w:val="20"/>
    </w:rPr>
  </w:style>
  <w:style w:type="paragraph" w:customStyle="1" w:styleId="ISTE-Header-oddpage">
    <w:name w:val="*ISTE - Header - odd page"/>
    <w:basedOn w:val="En-tte"/>
    <w:pPr>
      <w:pBdr>
        <w:bottom w:val="single" w:sz="4" w:space="5" w:color="002060"/>
      </w:pBdr>
      <w:tabs>
        <w:tab w:val="clear" w:pos="4513"/>
        <w:tab w:val="clear" w:pos="9026"/>
        <w:tab w:val="center" w:pos="4536"/>
        <w:tab w:val="right" w:pos="9072"/>
      </w:tabs>
      <w:jc w:val="right"/>
    </w:pPr>
    <w:rPr>
      <w:rFonts w:ascii="Arial" w:eastAsia="Times New Roman" w:hAnsi="Arial" w:cs="Arial"/>
      <w:color w:val="002060"/>
      <w:sz w:val="16"/>
      <w:szCs w:val="18"/>
      <w:lang w:val="fr-FR" w:eastAsia="fr-FR"/>
    </w:rPr>
  </w:style>
  <w:style w:type="paragraph" w:customStyle="1" w:styleId="HeaderandFooter">
    <w:name w:val="Header and Footer"/>
    <w:basedOn w:val="Standard"/>
    <w:pPr>
      <w:suppressLineNumbers/>
      <w:tabs>
        <w:tab w:val="center" w:pos="4819"/>
        <w:tab w:val="right" w:pos="9638"/>
      </w:tabs>
    </w:pPr>
  </w:style>
  <w:style w:type="paragraph" w:styleId="En-tte">
    <w:name w:val="header"/>
    <w:basedOn w:val="Standard"/>
    <w:pPr>
      <w:tabs>
        <w:tab w:val="center" w:pos="4513"/>
        <w:tab w:val="right" w:pos="9026"/>
      </w:tabs>
      <w:spacing w:after="0" w:line="240" w:lineRule="auto"/>
    </w:pPr>
  </w:style>
  <w:style w:type="paragraph" w:customStyle="1" w:styleId="ISTE-Header-evenpage">
    <w:name w:val="*ISTE - Header - even  page"/>
    <w:basedOn w:val="ISTE-Header-oddpage"/>
    <w:qFormat/>
    <w:pPr>
      <w:widowControl w:val="0"/>
      <w:jc w:val="left"/>
    </w:pPr>
  </w:style>
  <w:style w:type="paragraph" w:customStyle="1" w:styleId="ISTE-Largequotesextracts">
    <w:name w:val="*ISTE - Large quotes/extracts"/>
    <w:basedOn w:val="ISTE-paragraph"/>
    <w:pPr>
      <w:ind w:left="567" w:right="567" w:firstLine="0"/>
    </w:pPr>
  </w:style>
  <w:style w:type="paragraph" w:customStyle="1" w:styleId="old2">
    <w:name w:val="old2"/>
    <w:basedOn w:val="ISTE-Chapternumber"/>
    <w:rPr>
      <w:rFonts w:eastAsia="Times New Roman"/>
      <w:smallCaps/>
      <w:szCs w:val="32"/>
      <w:lang w:eastAsia="fr-FR"/>
    </w:rPr>
  </w:style>
  <w:style w:type="paragraph" w:customStyle="1" w:styleId="old3">
    <w:name w:val="old 3"/>
    <w:basedOn w:val="ISTE-Chaptertitle"/>
    <w:rPr>
      <w:b w:val="0"/>
      <w:szCs w:val="44"/>
    </w:rPr>
  </w:style>
  <w:style w:type="paragraph" w:customStyle="1" w:styleId="old5">
    <w:name w:val="old5"/>
    <w:basedOn w:val="Standard"/>
    <w:pPr>
      <w:keepNext/>
      <w:spacing w:before="40" w:after="40" w:line="220" w:lineRule="atLeast"/>
      <w:jc w:val="center"/>
    </w:pPr>
    <w:rPr>
      <w:rFonts w:ascii="Times New Roman" w:eastAsia="Times New Roman" w:hAnsi="Times New Roman" w:cs="Times New Roman"/>
      <w:b/>
      <w:sz w:val="18"/>
      <w:szCs w:val="20"/>
      <w:lang w:val="fr-FR"/>
    </w:rPr>
  </w:style>
  <w:style w:type="paragraph" w:customStyle="1" w:styleId="old6">
    <w:name w:val="old6"/>
    <w:basedOn w:val="Standard"/>
    <w:pPr>
      <w:keepNext/>
      <w:spacing w:before="40" w:after="40" w:line="220" w:lineRule="atLeast"/>
    </w:pPr>
    <w:rPr>
      <w:rFonts w:ascii="Times New Roman" w:eastAsia="Times New Roman" w:hAnsi="Times New Roman" w:cs="Times New Roman"/>
      <w:sz w:val="18"/>
      <w:szCs w:val="20"/>
      <w:lang w:val="fr-FR"/>
    </w:rPr>
  </w:style>
  <w:style w:type="paragraph" w:customStyle="1" w:styleId="old7">
    <w:name w:val="old7"/>
    <w:basedOn w:val="Standard"/>
    <w:pPr>
      <w:keepNext/>
      <w:spacing w:before="40" w:after="40" w:line="220" w:lineRule="atLeast"/>
      <w:jc w:val="center"/>
    </w:pPr>
    <w:rPr>
      <w:rFonts w:ascii="Times New Roman" w:eastAsia="Times New Roman" w:hAnsi="Times New Roman" w:cs="Times New Roman"/>
      <w:sz w:val="18"/>
      <w:szCs w:val="20"/>
      <w:lang w:val="fr-FR"/>
    </w:rPr>
  </w:style>
  <w:style w:type="paragraph" w:customStyle="1" w:styleId="old8">
    <w:name w:val="old8"/>
    <w:basedOn w:val="Standard"/>
    <w:pPr>
      <w:keepNext/>
      <w:spacing w:before="40" w:after="40" w:line="220" w:lineRule="atLeast"/>
      <w:jc w:val="both"/>
    </w:pPr>
    <w:rPr>
      <w:rFonts w:ascii="Times New Roman" w:eastAsia="Times New Roman" w:hAnsi="Times New Roman" w:cs="Times New Roman"/>
      <w:sz w:val="18"/>
      <w:szCs w:val="20"/>
      <w:lang w:val="fr-FR"/>
    </w:rPr>
  </w:style>
  <w:style w:type="paragraph" w:customStyle="1" w:styleId="old">
    <w:name w:val="old"/>
    <w:basedOn w:val="Standard"/>
    <w:pPr>
      <w:keepLines/>
      <w:spacing w:after="120" w:line="220" w:lineRule="exact"/>
      <w:ind w:left="284" w:hanging="284"/>
      <w:jc w:val="both"/>
    </w:pPr>
    <w:rPr>
      <w:rFonts w:ascii="Times New Roman" w:eastAsia="Times New Roman" w:hAnsi="Times New Roman" w:cs="Times New Roman"/>
      <w:sz w:val="18"/>
      <w:szCs w:val="20"/>
      <w:lang w:val="en-US" w:eastAsia="fr-FR"/>
    </w:rPr>
  </w:style>
  <w:style w:type="paragraph" w:customStyle="1" w:styleId="ISTE-Encadr">
    <w:name w:val="*ISTE - Encadré"/>
    <w:basedOn w:val="Standard"/>
    <w:pPr>
      <w:pBdr>
        <w:top w:val="single" w:sz="4" w:space="1" w:color="800000"/>
        <w:left w:val="single" w:sz="4" w:space="0" w:color="800000"/>
        <w:bottom w:val="single" w:sz="4" w:space="1" w:color="800000"/>
        <w:right w:val="single" w:sz="4" w:space="1" w:color="800000"/>
      </w:pBdr>
      <w:spacing w:after="220" w:line="230" w:lineRule="atLeast"/>
      <w:ind w:left="142" w:right="142" w:firstLine="284"/>
      <w:jc w:val="both"/>
    </w:pPr>
    <w:rPr>
      <w:rFonts w:ascii="Times New Roman" w:eastAsia="Times New Roman" w:hAnsi="Times New Roman" w:cs="Times New Roman"/>
      <w:sz w:val="18"/>
      <w:szCs w:val="20"/>
      <w:lang w:val="fr-FR"/>
    </w:rPr>
  </w:style>
  <w:style w:type="paragraph" w:customStyle="1" w:styleId="old4">
    <w:name w:val="old4"/>
    <w:basedOn w:val="Standard"/>
    <w:pPr>
      <w:pBdr>
        <w:left w:val="single" w:sz="4" w:space="4" w:color="FFFFD5"/>
        <w:right w:val="single" w:sz="4" w:space="4" w:color="FFFFD5"/>
      </w:pBdr>
      <w:shd w:val="clear" w:color="auto" w:fill="FFFFD5"/>
      <w:spacing w:after="220" w:line="250" w:lineRule="atLeast"/>
      <w:ind w:left="142" w:right="142"/>
      <w:jc w:val="both"/>
    </w:pPr>
    <w:rPr>
      <w:rFonts w:ascii="Times New Roman" w:eastAsia="Times New Roman" w:hAnsi="Times New Roman" w:cs="Times New Roman"/>
      <w:spacing w:val="-2"/>
      <w:sz w:val="20"/>
      <w:szCs w:val="20"/>
      <w:shd w:val="clear" w:color="auto" w:fill="FFFFD5"/>
      <w:lang w:val="fr-FR" w:eastAsia="fr-FR"/>
    </w:rPr>
  </w:style>
  <w:style w:type="paragraph" w:customStyle="1" w:styleId="defunct">
    <w:name w:val="defunct"/>
    <w:basedOn w:val="ISTE-Chaptertitle"/>
    <w:pPr>
      <w:spacing w:after="240"/>
    </w:pPr>
    <w:rPr>
      <w:b w:val="0"/>
      <w:color w:val="00000A"/>
    </w:rPr>
  </w:style>
  <w:style w:type="paragraph" w:customStyle="1" w:styleId="ISTE-Parttitle">
    <w:name w:val="*ISTE - Part title"/>
    <w:basedOn w:val="ISTE-Chaptertitle"/>
    <w:pPr>
      <w:spacing w:line="240" w:lineRule="atLeast"/>
    </w:pPr>
    <w:rPr>
      <w:szCs w:val="44"/>
    </w:rPr>
  </w:style>
  <w:style w:type="paragraph" w:customStyle="1" w:styleId="ISTE-Reference">
    <w:name w:val="*ISTE - Reference"/>
    <w:basedOn w:val="Standard"/>
    <w:pPr>
      <w:keepLines/>
      <w:spacing w:after="120" w:line="240" w:lineRule="exact"/>
      <w:ind w:left="284" w:hanging="284"/>
      <w:jc w:val="both"/>
    </w:pPr>
    <w:rPr>
      <w:rFonts w:ascii="Times New Roman" w:eastAsia="Times New Roman" w:hAnsi="Times New Roman" w:cs="Times New Roman"/>
      <w:sz w:val="20"/>
      <w:szCs w:val="20"/>
      <w:lang w:val="fr-FR" w:eastAsia="fr-FR"/>
    </w:rPr>
  </w:style>
  <w:style w:type="paragraph" w:styleId="Pieddepage">
    <w:name w:val="footer"/>
    <w:basedOn w:val="Standard"/>
    <w:pPr>
      <w:tabs>
        <w:tab w:val="center" w:pos="4513"/>
        <w:tab w:val="right" w:pos="9026"/>
      </w:tabs>
      <w:spacing w:after="0" w:line="240" w:lineRule="auto"/>
    </w:pPr>
  </w:style>
  <w:style w:type="paragraph" w:customStyle="1" w:styleId="ISTE-authoraffiliation">
    <w:name w:val="*ISTE - author affiliation"/>
    <w:basedOn w:val="ISTE-Authorname"/>
    <w:pPr>
      <w:spacing w:after="0"/>
    </w:pPr>
    <w:rPr>
      <w:b w:val="0"/>
      <w:i/>
      <w:sz w:val="18"/>
    </w:rPr>
  </w:style>
  <w:style w:type="paragraph" w:customStyle="1" w:styleId="ISTE-TABLEhead">
    <w:name w:val="*ISTE - TABLE (head)"/>
    <w:basedOn w:val="Standard"/>
    <w:pPr>
      <w:keepNext/>
      <w:spacing w:before="40" w:after="40" w:line="220" w:lineRule="atLeast"/>
      <w:jc w:val="center"/>
    </w:pPr>
    <w:rPr>
      <w:rFonts w:ascii="Times New Roman" w:eastAsia="Times New Roman" w:hAnsi="Times New Roman" w:cs="Times New Roman"/>
      <w:b/>
      <w:sz w:val="18"/>
      <w:szCs w:val="20"/>
      <w:lang w:val="fr-FR"/>
    </w:rPr>
  </w:style>
  <w:style w:type="paragraph" w:customStyle="1" w:styleId="ISTE-TABLEa-Normal">
    <w:name w:val="*ISTE - TABLE a - Normal"/>
    <w:basedOn w:val="Standard"/>
    <w:pPr>
      <w:keepNext/>
      <w:spacing w:before="40" w:after="40" w:line="220" w:lineRule="atLeast"/>
    </w:pPr>
    <w:rPr>
      <w:rFonts w:ascii="Times New Roman" w:eastAsia="Times New Roman" w:hAnsi="Times New Roman" w:cs="Times New Roman"/>
      <w:sz w:val="18"/>
      <w:szCs w:val="20"/>
      <w:lang w:val="fr-FR"/>
    </w:rPr>
  </w:style>
  <w:style w:type="paragraph" w:customStyle="1" w:styleId="ISTE-TABLEb-Center">
    <w:name w:val="*ISTE - TABLE b - Center"/>
    <w:basedOn w:val="Standard"/>
    <w:pPr>
      <w:keepNext/>
      <w:spacing w:before="40" w:after="40" w:line="220" w:lineRule="atLeast"/>
      <w:jc w:val="center"/>
    </w:pPr>
    <w:rPr>
      <w:rFonts w:ascii="Times New Roman" w:eastAsia="Times New Roman" w:hAnsi="Times New Roman" w:cs="Times New Roman"/>
      <w:sz w:val="18"/>
      <w:szCs w:val="20"/>
      <w:lang w:val="fr-FR"/>
    </w:rPr>
  </w:style>
  <w:style w:type="paragraph" w:customStyle="1" w:styleId="ISTE-TABLEc-Justify">
    <w:name w:val="*ISTE - TABLE c - Justify"/>
    <w:basedOn w:val="Standard"/>
    <w:pPr>
      <w:keepNext/>
      <w:spacing w:before="40" w:after="40" w:line="220" w:lineRule="atLeast"/>
      <w:jc w:val="both"/>
    </w:pPr>
    <w:rPr>
      <w:rFonts w:ascii="Times New Roman" w:eastAsia="Times New Roman" w:hAnsi="Times New Roman" w:cs="Times New Roman"/>
      <w:sz w:val="18"/>
      <w:szCs w:val="20"/>
      <w:lang w:val="fr-FR"/>
    </w:rPr>
  </w:style>
  <w:style w:type="paragraph" w:customStyle="1" w:styleId="ISTE-Partnumber">
    <w:name w:val="*ISTE - Part number"/>
    <w:basedOn w:val="ISTE-Chapternumber"/>
    <w:rPr>
      <w:smallCaps/>
    </w:rPr>
  </w:style>
  <w:style w:type="paragraph" w:customStyle="1" w:styleId="ISTE-authoraffiliationlast">
    <w:name w:val="*ISTE - author affiliation last"/>
    <w:basedOn w:val="ISTE-authoraffiliation"/>
    <w:pPr>
      <w:spacing w:after="800"/>
    </w:pPr>
  </w:style>
  <w:style w:type="paragraph" w:customStyle="1" w:styleId="ISTE-Encadr-Intertitre">
    <w:name w:val="*ISTE - Encadré - Intertitre"/>
    <w:basedOn w:val="ISTE-Encadr"/>
    <w:rPr>
      <w:b/>
      <w:color w:val="800000"/>
    </w:rPr>
  </w:style>
  <w:style w:type="paragraph" w:customStyle="1" w:styleId="ISTE-List1stlevel6ptafter">
    <w:name w:val="*ISTE - List 1st level (6pt after)"/>
    <w:basedOn w:val="Standard"/>
    <w:pPr>
      <w:tabs>
        <w:tab w:val="left" w:pos="454"/>
      </w:tabs>
      <w:spacing w:after="120" w:line="250" w:lineRule="atLeast"/>
      <w:jc w:val="both"/>
    </w:pPr>
    <w:rPr>
      <w:rFonts w:ascii="Times New Roman" w:eastAsia="Times New Roman" w:hAnsi="Times New Roman" w:cs="Times New Roman"/>
      <w:sz w:val="20"/>
      <w:szCs w:val="20"/>
      <w:lang w:val="fr-FR"/>
    </w:rPr>
  </w:style>
  <w:style w:type="paragraph" w:customStyle="1" w:styleId="ISTE-List1stlevel11ptafter">
    <w:name w:val="*ISTE - List 1st level (11pt after)"/>
    <w:basedOn w:val="ISTE-List1stlevel6ptafter"/>
    <w:pPr>
      <w:spacing w:after="220"/>
    </w:pPr>
  </w:style>
  <w:style w:type="paragraph" w:customStyle="1" w:styleId="ISTE-Remarqueorspecial">
    <w:name w:val="*ISTE - Remarque (or special)"/>
    <w:basedOn w:val="Standard"/>
    <w:pPr>
      <w:pBdr>
        <w:left w:val="single" w:sz="4" w:space="4" w:color="FFFFD5"/>
        <w:right w:val="single" w:sz="4" w:space="4" w:color="FFFFD5"/>
      </w:pBdr>
      <w:shd w:val="clear" w:color="auto" w:fill="FFFFD5"/>
      <w:spacing w:after="220" w:line="250" w:lineRule="atLeast"/>
      <w:ind w:left="142" w:right="142"/>
      <w:jc w:val="both"/>
    </w:pPr>
    <w:rPr>
      <w:rFonts w:ascii="Times New Roman" w:eastAsia="Times New Roman" w:hAnsi="Times New Roman" w:cs="Times New Roman"/>
      <w:spacing w:val="-2"/>
      <w:sz w:val="20"/>
      <w:szCs w:val="20"/>
      <w:shd w:val="clear" w:color="auto" w:fill="FFFFD5"/>
      <w:lang w:val="fr-FR" w:eastAsia="fr-FR"/>
    </w:rPr>
  </w:style>
  <w:style w:type="paragraph" w:styleId="Textedebulles">
    <w:name w:val="Balloon Text"/>
    <w:basedOn w:val="Standard"/>
    <w:pPr>
      <w:spacing w:after="0" w:line="240" w:lineRule="auto"/>
    </w:pPr>
    <w:rPr>
      <w:rFonts w:ascii="Tahoma" w:eastAsia="Tahoma" w:hAnsi="Tahoma" w:cs="Tahoma"/>
      <w:sz w:val="16"/>
      <w:szCs w:val="16"/>
    </w:rPr>
  </w:style>
  <w:style w:type="character" w:customStyle="1" w:styleId="ISTE-captionTabnoital">
    <w:name w:val="*ISTE - caption Tab (no ital)"/>
    <w:rPr>
      <w:rFonts w:ascii="Arial" w:eastAsia="Arial" w:hAnsi="Arial" w:cs="Arial"/>
      <w:b/>
      <w:i/>
      <w:color w:val="002060"/>
      <w:sz w:val="18"/>
      <w:lang w:val="fr-FR"/>
    </w:rPr>
  </w:style>
  <w:style w:type="character" w:customStyle="1" w:styleId="FootnoteTextChar">
    <w:name w:val="Footnote Text Char"/>
    <w:basedOn w:val="Policepardfaut"/>
    <w:rPr>
      <w:sz w:val="20"/>
      <w:szCs w:val="20"/>
    </w:rPr>
  </w:style>
  <w:style w:type="character" w:customStyle="1" w:styleId="HeaderChar">
    <w:name w:val="Header Char"/>
    <w:basedOn w:val="Policepardfaut"/>
  </w:style>
  <w:style w:type="character" w:customStyle="1" w:styleId="old10">
    <w:name w:val="old10"/>
    <w:basedOn w:val="Policepardfaut"/>
    <w:rPr>
      <w:rFonts w:ascii="Times New Roman" w:eastAsia="Times New Roman" w:hAnsi="Times New Roman" w:cs="Times New Roman"/>
      <w:color w:val="2019A3"/>
      <w:sz w:val="18"/>
    </w:rPr>
  </w:style>
  <w:style w:type="character" w:customStyle="1" w:styleId="ISTE-Bluetext">
    <w:name w:val="*ISTE - Blue text"/>
    <w:rPr>
      <w:rFonts w:ascii="Times New Roman" w:eastAsia="Times New Roman" w:hAnsi="Times New Roman" w:cs="Times New Roman"/>
      <w:color w:val="0037A4"/>
      <w:sz w:val="20"/>
      <w:lang w:val="fr-FR"/>
    </w:rPr>
  </w:style>
  <w:style w:type="character" w:customStyle="1" w:styleId="old9">
    <w:name w:val="old9"/>
    <w:basedOn w:val="Policepardfaut"/>
    <w:rPr>
      <w:rFonts w:ascii="Times New Roman" w:eastAsia="Times New Roman" w:hAnsi="Times New Roman" w:cs="Times New Roman"/>
      <w:smallCaps/>
      <w:color w:val="FFFFFF"/>
      <w:sz w:val="20"/>
      <w:shd w:val="clear" w:color="auto" w:fill="002060"/>
    </w:rPr>
  </w:style>
  <w:style w:type="character" w:customStyle="1" w:styleId="FooterChar">
    <w:name w:val="Footer Char"/>
    <w:basedOn w:val="Policepardfaut"/>
  </w:style>
  <w:style w:type="character" w:styleId="Appelnotedebasdep">
    <w:name w:val="footnote reference"/>
    <w:rPr>
      <w:rFonts w:cs="Times New Roman"/>
      <w:color w:val="000000"/>
    </w:rPr>
  </w:style>
  <w:style w:type="character" w:customStyle="1" w:styleId="ISTE-captionFigureEncadrnoital">
    <w:name w:val="*ISTE - caption Figure / Encadré (no ital)"/>
    <w:rPr>
      <w:rFonts w:ascii="Arial" w:eastAsia="Arial" w:hAnsi="Arial" w:cs="Arial"/>
      <w:b/>
      <w:i/>
      <w:color w:val="800000"/>
      <w:sz w:val="18"/>
      <w:lang w:val="fr-FR"/>
    </w:rPr>
  </w:style>
  <w:style w:type="character" w:customStyle="1" w:styleId="ISTE-Remarque-blue">
    <w:name w:val="*ISTE - Remarque - blue"/>
    <w:rPr>
      <w:rFonts w:ascii="Times New Roman" w:eastAsia="Times New Roman" w:hAnsi="Times New Roman" w:cs="Times New Roman"/>
      <w:smallCaps/>
      <w:color w:val="FFFFFF"/>
      <w:sz w:val="20"/>
      <w:shd w:val="clear" w:color="auto" w:fill="002060"/>
      <w:lang w:val="fr-FR"/>
    </w:rPr>
  </w:style>
  <w:style w:type="character" w:customStyle="1" w:styleId="BalloonTextChar">
    <w:name w:val="Balloon Text Char"/>
    <w:basedOn w:val="Policepardfaut"/>
    <w:rPr>
      <w:rFonts w:ascii="Tahoma" w:eastAsia="Tahoma" w:hAnsi="Tahoma" w:cs="Tahoma"/>
      <w:sz w:val="16"/>
      <w:szCs w:val="16"/>
    </w:rPr>
  </w:style>
  <w:style w:type="character" w:customStyle="1" w:styleId="ListLabel1">
    <w:name w:val="ListLabel 1"/>
    <w:rPr>
      <w:position w:val="0"/>
      <w:vertAlign w:val="baseline"/>
    </w:rPr>
  </w:style>
  <w:style w:type="character" w:customStyle="1" w:styleId="ListLabel2">
    <w:name w:val="ListLabel 2"/>
    <w:rPr>
      <w:position w:val="0"/>
      <w:vertAlign w:val="baseline"/>
    </w:rPr>
  </w:style>
  <w:style w:type="character" w:customStyle="1" w:styleId="ListLabel3">
    <w:name w:val="ListLabel 3"/>
    <w:rPr>
      <w:rFonts w:eastAsia="Times New Roman" w:cs="Times New Roman"/>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eastAsia="Times New Roman" w:cs="Times New Roman"/>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position w:val="0"/>
      <w:vertAlign w:val="baseline"/>
    </w:rPr>
  </w:style>
  <w:style w:type="character" w:customStyle="1" w:styleId="ListLabel15">
    <w:name w:val="ListLabel 15"/>
    <w:rPr>
      <w:position w:val="0"/>
      <w:vertAlign w:val="baseline"/>
    </w:rPr>
  </w:style>
  <w:style w:type="character" w:customStyle="1" w:styleId="ListLabel16">
    <w:name w:val="ListLabel 16"/>
    <w:rPr>
      <w:rFonts w:eastAsia="Times New Roman" w:cs="Times New Roman"/>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Times New Roman"/>
      <w:position w:val="0"/>
      <w:vertAlign w:val="baseline"/>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Times New Roman"/>
      <w:position w:val="0"/>
      <w:vertAlign w:val="baseline"/>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position w:val="0"/>
      <w:vertAlign w:val="baseline"/>
    </w:rPr>
  </w:style>
  <w:style w:type="character" w:customStyle="1" w:styleId="ListLabel32">
    <w:name w:val="ListLabel 32"/>
    <w:rPr>
      <w:position w:val="0"/>
      <w:vertAlign w:val="baseline"/>
    </w:rPr>
  </w:style>
  <w:style w:type="character" w:customStyle="1" w:styleId="ListLabel33">
    <w:name w:val="ListLabel 33"/>
    <w:rPr>
      <w:rFonts w:eastAsia="Times New Roman" w:cs="Times New Roman"/>
    </w:rPr>
  </w:style>
  <w:style w:type="character" w:customStyle="1" w:styleId="ListLabel34">
    <w:name w:val="ListLabel 34"/>
    <w:rPr>
      <w:rFonts w:cs="Courier New"/>
    </w:rPr>
  </w:style>
  <w:style w:type="character" w:customStyle="1" w:styleId="ListLabel35">
    <w:name w:val="ListLabel 35"/>
    <w:rPr>
      <w:rFonts w:cs="Courier New"/>
    </w:rPr>
  </w:style>
  <w:style w:type="character" w:customStyle="1" w:styleId="ListLabel36">
    <w:name w:val="ListLabel 36"/>
    <w:rPr>
      <w:rFonts w:cs="Courier New"/>
    </w:rPr>
  </w:style>
  <w:style w:type="character" w:customStyle="1" w:styleId="BulletSymbols">
    <w:name w:val="Bullet Symbols"/>
    <w:rPr>
      <w:rFonts w:ascii="OpenSymbol" w:eastAsia="OpenSymbol" w:hAnsi="OpenSymbol" w:cs="OpenSymbol"/>
    </w:rPr>
  </w:style>
  <w:style w:type="character" w:customStyle="1" w:styleId="NumberingSymbols">
    <w:name w:val="Numbering Symbols"/>
  </w:style>
  <w:style w:type="character" w:customStyle="1" w:styleId="Internetlink">
    <w:name w:val="Internet link"/>
    <w:rPr>
      <w:color w:val="000080"/>
      <w:u w:val="single"/>
    </w:rPr>
  </w:style>
  <w:style w:type="numbering" w:customStyle="1" w:styleId="Aucuneliste1">
    <w:name w:val="Aucune liste1"/>
    <w:basedOn w:val="Aucuneliste"/>
    <w:pPr>
      <w:numPr>
        <w:numId w:val="1"/>
      </w:numPr>
    </w:pPr>
  </w:style>
  <w:style w:type="numbering" w:customStyle="1" w:styleId="WWNum1">
    <w:name w:val="WWNum1"/>
    <w:basedOn w:val="Aucuneliste"/>
    <w:pPr>
      <w:numPr>
        <w:numId w:val="2"/>
      </w:numPr>
    </w:pPr>
  </w:style>
  <w:style w:type="numbering" w:customStyle="1" w:styleId="WWNum2">
    <w:name w:val="WWNum2"/>
    <w:basedOn w:val="Aucuneliste"/>
    <w:pPr>
      <w:numPr>
        <w:numId w:val="3"/>
      </w:numPr>
    </w:pPr>
  </w:style>
  <w:style w:type="numbering" w:customStyle="1" w:styleId="WWNum3">
    <w:name w:val="WWNum3"/>
    <w:basedOn w:val="Aucuneliste"/>
    <w:pPr>
      <w:numPr>
        <w:numId w:val="4"/>
      </w:numPr>
    </w:pPr>
  </w:style>
  <w:style w:type="numbering" w:customStyle="1" w:styleId="WWNum4">
    <w:name w:val="WWNum4"/>
    <w:basedOn w:val="Aucuneliste"/>
    <w:pPr>
      <w:numPr>
        <w:numId w:val="5"/>
      </w:numPr>
    </w:pPr>
  </w:style>
  <w:style w:type="numbering" w:customStyle="1" w:styleId="WWNum5">
    <w:name w:val="WWNum5"/>
    <w:basedOn w:val="Aucuneliste"/>
    <w:pPr>
      <w:numPr>
        <w:numId w:val="6"/>
      </w:numPr>
    </w:pPr>
  </w:style>
  <w:style w:type="numbering" w:customStyle="1" w:styleId="WWNum6">
    <w:name w:val="WWNum6"/>
    <w:basedOn w:val="Aucuneliste"/>
    <w:pPr>
      <w:numPr>
        <w:numId w:val="7"/>
      </w:numPr>
    </w:pPr>
  </w:style>
  <w:style w:type="numbering" w:customStyle="1" w:styleId="WWNum7">
    <w:name w:val="WWNum7"/>
    <w:basedOn w:val="Aucuneliste"/>
    <w:pPr>
      <w:numPr>
        <w:numId w:val="8"/>
      </w:numPr>
    </w:pPr>
  </w:style>
  <w:style w:type="numbering" w:customStyle="1" w:styleId="WWNum8">
    <w:name w:val="WWNum8"/>
    <w:basedOn w:val="Aucuneliste"/>
    <w:pPr>
      <w:numPr>
        <w:numId w:val="9"/>
      </w:numPr>
    </w:pPr>
  </w:style>
  <w:style w:type="numbering" w:customStyle="1" w:styleId="WWNum9">
    <w:name w:val="WWNum9"/>
    <w:basedOn w:val="Aucuneliste"/>
    <w:pPr>
      <w:numPr>
        <w:numId w:val="10"/>
      </w:numPr>
    </w:pPr>
  </w:style>
  <w:style w:type="numbering" w:customStyle="1" w:styleId="WWNum10">
    <w:name w:val="WWNum10"/>
    <w:basedOn w:val="Aucuneliste"/>
    <w:pPr>
      <w:numPr>
        <w:numId w:val="11"/>
      </w:numPr>
    </w:pPr>
  </w:style>
  <w:style w:type="numbering" w:customStyle="1" w:styleId="WWNum11">
    <w:name w:val="WWNum11"/>
    <w:basedOn w:val="Aucuneliste"/>
    <w:pPr>
      <w:numPr>
        <w:numId w:val="12"/>
      </w:numPr>
    </w:pPr>
  </w:style>
  <w:style w:type="numbering" w:customStyle="1" w:styleId="WWNum12">
    <w:name w:val="WWNum12"/>
    <w:basedOn w:val="Aucuneliste"/>
    <w:pPr>
      <w:numPr>
        <w:numId w:val="13"/>
      </w:numPr>
    </w:pPr>
  </w:style>
  <w:style w:type="numbering" w:customStyle="1" w:styleId="WWNum13">
    <w:name w:val="WWNum13"/>
    <w:basedOn w:val="Aucuneliste"/>
    <w:pPr>
      <w:numPr>
        <w:numId w:val="14"/>
      </w:numPr>
    </w:pPr>
  </w:style>
  <w:style w:type="numbering" w:customStyle="1" w:styleId="WWNum14">
    <w:name w:val="WWNum14"/>
    <w:basedOn w:val="Aucuneliste"/>
    <w:pPr>
      <w:numPr>
        <w:numId w:val="15"/>
      </w:numPr>
    </w:pPr>
  </w:style>
  <w:style w:type="numbering" w:customStyle="1" w:styleId="WWNum15">
    <w:name w:val="WWNum15"/>
    <w:basedOn w:val="Aucuneliste"/>
    <w:pPr>
      <w:numPr>
        <w:numId w:val="16"/>
      </w:numPr>
    </w:pPr>
  </w:style>
  <w:style w:type="numbering" w:customStyle="1" w:styleId="WWNum16">
    <w:name w:val="WWNum16"/>
    <w:basedOn w:val="Aucuneliste"/>
    <w:pPr>
      <w:numPr>
        <w:numId w:val="17"/>
      </w:numPr>
    </w:pPr>
  </w:style>
  <w:style w:type="numbering" w:customStyle="1" w:styleId="WWNum17">
    <w:name w:val="WWNum17"/>
    <w:basedOn w:val="Aucuneliste"/>
    <w:pPr>
      <w:numPr>
        <w:numId w:val="18"/>
      </w:numPr>
    </w:pPr>
  </w:style>
  <w:style w:type="numbering" w:customStyle="1" w:styleId="WWNum18">
    <w:name w:val="WWNum18"/>
    <w:basedOn w:val="Aucuneliste"/>
    <w:pPr>
      <w:numPr>
        <w:numId w:val="19"/>
      </w:numPr>
    </w:pPr>
  </w:style>
  <w:style w:type="numbering" w:customStyle="1" w:styleId="WWNum19">
    <w:name w:val="WWNum19"/>
    <w:basedOn w:val="Aucuneliste"/>
    <w:pPr>
      <w:numPr>
        <w:numId w:val="20"/>
      </w:numPr>
    </w:pPr>
  </w:style>
  <w:style w:type="numbering" w:customStyle="1" w:styleId="WWNum20">
    <w:name w:val="WWNum20"/>
    <w:basedOn w:val="Aucuneliste"/>
    <w:pPr>
      <w:numPr>
        <w:numId w:val="21"/>
      </w:numPr>
    </w:pPr>
  </w:style>
  <w:style w:type="numbering" w:customStyle="1" w:styleId="WWNum21">
    <w:name w:val="WWNum21"/>
    <w:basedOn w:val="Aucuneliste"/>
    <w:pPr>
      <w:numPr>
        <w:numId w:val="22"/>
      </w:numPr>
    </w:pPr>
  </w:style>
  <w:style w:type="numbering" w:customStyle="1" w:styleId="WWNum22">
    <w:name w:val="WWNum22"/>
    <w:basedOn w:val="Aucuneliste"/>
    <w:pPr>
      <w:numPr>
        <w:numId w:val="23"/>
      </w:numPr>
    </w:pPr>
  </w:style>
  <w:style w:type="numbering" w:customStyle="1" w:styleId="WWNum23">
    <w:name w:val="WWNum23"/>
    <w:basedOn w:val="Aucuneliste"/>
    <w:pPr>
      <w:numPr>
        <w:numId w:val="24"/>
      </w:numPr>
    </w:pPr>
  </w:style>
  <w:style w:type="numbering" w:customStyle="1" w:styleId="WWNum24">
    <w:name w:val="WWNum24"/>
    <w:basedOn w:val="Aucuneliste"/>
    <w:pPr>
      <w:numPr>
        <w:numId w:val="25"/>
      </w:numPr>
    </w:pPr>
  </w:style>
  <w:style w:type="character" w:styleId="Marquedecommentaire">
    <w:name w:val="annotation reference"/>
    <w:basedOn w:val="Policepardfaut"/>
    <w:uiPriority w:val="99"/>
    <w:semiHidden/>
    <w:unhideWhenUsed/>
    <w:rsid w:val="00DD2928"/>
    <w:rPr>
      <w:sz w:val="16"/>
      <w:szCs w:val="16"/>
    </w:rPr>
  </w:style>
  <w:style w:type="paragraph" w:styleId="Commentaire">
    <w:name w:val="annotation text"/>
    <w:basedOn w:val="Normal"/>
    <w:link w:val="CommentaireCar"/>
    <w:uiPriority w:val="99"/>
    <w:semiHidden/>
    <w:unhideWhenUsed/>
    <w:rsid w:val="00DD2928"/>
    <w:pPr>
      <w:spacing w:line="240" w:lineRule="auto"/>
    </w:pPr>
    <w:rPr>
      <w:sz w:val="20"/>
      <w:szCs w:val="20"/>
    </w:rPr>
  </w:style>
  <w:style w:type="character" w:customStyle="1" w:styleId="CommentaireCar">
    <w:name w:val="Commentaire Car"/>
    <w:basedOn w:val="Policepardfaut"/>
    <w:link w:val="Commentaire"/>
    <w:uiPriority w:val="99"/>
    <w:semiHidden/>
    <w:rsid w:val="00DD2928"/>
    <w:rPr>
      <w:sz w:val="20"/>
      <w:szCs w:val="20"/>
    </w:rPr>
  </w:style>
  <w:style w:type="paragraph" w:styleId="Objetducommentaire">
    <w:name w:val="annotation subject"/>
    <w:basedOn w:val="Commentaire"/>
    <w:next w:val="Commentaire"/>
    <w:link w:val="ObjetducommentaireCar"/>
    <w:uiPriority w:val="99"/>
    <w:semiHidden/>
    <w:unhideWhenUsed/>
    <w:rsid w:val="00DD2928"/>
    <w:rPr>
      <w:b/>
      <w:bCs/>
    </w:rPr>
  </w:style>
  <w:style w:type="character" w:customStyle="1" w:styleId="ObjetducommentaireCar">
    <w:name w:val="Objet du commentaire Car"/>
    <w:basedOn w:val="CommentaireCar"/>
    <w:link w:val="Objetducommentaire"/>
    <w:uiPriority w:val="99"/>
    <w:semiHidden/>
    <w:rsid w:val="00DD2928"/>
    <w:rPr>
      <w:b/>
      <w:bCs/>
      <w:sz w:val="20"/>
      <w:szCs w:val="20"/>
    </w:rPr>
  </w:style>
  <w:style w:type="paragraph" w:styleId="Rvision">
    <w:name w:val="Revision"/>
    <w:hidden/>
    <w:uiPriority w:val="99"/>
    <w:semiHidden/>
    <w:rsid w:val="00DD2928"/>
    <w:pPr>
      <w:widowControl/>
      <w:suppressAutoHyphens w:val="0"/>
      <w:autoSpaceDN/>
      <w:textAlignment w:val="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mailto:juste.raimbault@ign.fr" TargetMode="External"/><Relationship Id="rId12" Type="http://schemas.openxmlformats.org/officeDocument/2006/relationships/image" Target="media/image2.png"/><Relationship Id="rId17" Type="http://schemas.openxmlformats.org/officeDocument/2006/relationships/header" Target="header2.xml"/><Relationship Id="rId2" Type="http://schemas.openxmlformats.org/officeDocument/2006/relationships/styles" Target="styles.xml"/><Relationship Id="rId16" Type="http://schemas.openxmlformats.org/officeDocument/2006/relationships/header" Target="header1.xml"/><Relationship Id="rId20"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oi.org/10.7910/DVN/6GUKOX" TargetMode="External"/><Relationship Id="rId5" Type="http://schemas.openxmlformats.org/officeDocument/2006/relationships/footnotes" Target="footnotes.xml"/><Relationship Id="rId15" Type="http://schemas.openxmlformats.org/officeDocument/2006/relationships/image" Target="media/image5.png"/><Relationship Id="rId10" Type="http://schemas.microsoft.com/office/2011/relationships/commentsExtended" Target="commentsExtended.xm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comments" Target="comments.xml"/><Relationship Id="rId14" Type="http://schemas.openxmlformats.org/officeDocument/2006/relationships/image" Target="media/image4.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TotalTime>
  <Pages>26</Pages>
  <Words>8818</Words>
  <Characters>48500</Characters>
  <Application>Microsoft Office Word</Application>
  <DocSecurity>0</DocSecurity>
  <Lines>404</Lines>
  <Paragraphs>114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57204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Denise</dc:creator>
  <cp:lastModifiedBy>Denise</cp:lastModifiedBy>
  <cp:revision>3</cp:revision>
  <cp:lastPrinted>2019-06-04T11:44:00Z</cp:lastPrinted>
  <dcterms:created xsi:type="dcterms:W3CDTF">2023-07-12T09:21:00Z</dcterms:created>
  <dcterms:modified xsi:type="dcterms:W3CDTF">2023-07-12T09:48:00Z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